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31F06" w14:textId="608559A2" w:rsidR="00D90942" w:rsidRPr="00835F3F" w:rsidRDefault="00D90942" w:rsidP="00751589">
      <w:pPr>
        <w:spacing w:line="360" w:lineRule="auto"/>
        <w:ind w:left="567"/>
        <w:rPr>
          <w:b/>
          <w:sz w:val="20"/>
          <w:szCs w:val="20"/>
        </w:rPr>
      </w:pPr>
      <w:bookmarkStart w:id="0" w:name="OLE_LINK22"/>
      <w:bookmarkStart w:id="1" w:name="OLE_LINK25"/>
      <w:bookmarkStart w:id="2" w:name="OLE_LINK212"/>
      <w:bookmarkStart w:id="3" w:name="OLE_LINK77"/>
      <w:bookmarkStart w:id="4" w:name="OLE_LINK78"/>
      <w:bookmarkStart w:id="5" w:name="OLE_LINK95"/>
      <w:bookmarkStart w:id="6" w:name="OLE_LINK96"/>
      <w:bookmarkStart w:id="7" w:name="OLE_LINK233"/>
      <w:bookmarkStart w:id="8" w:name="OLE_LINK26"/>
      <w:bookmarkStart w:id="9" w:name="OLE_LINK36"/>
      <w:bookmarkStart w:id="10" w:name="OLE_LINK199"/>
      <w:bookmarkStart w:id="11" w:name="OLE_LINK214"/>
      <w:bookmarkStart w:id="12" w:name="OLE_LINK101"/>
      <w:bookmarkStart w:id="13" w:name="OLE_LINK7"/>
      <w:bookmarkStart w:id="14" w:name="OLE_LINK15"/>
      <w:bookmarkStart w:id="15" w:name="OLE_LINK19"/>
      <w:bookmarkStart w:id="16" w:name="OLE_LINK239"/>
      <w:bookmarkStart w:id="17" w:name="OLE_LINK240"/>
      <w:bookmarkStart w:id="18" w:name="OLE_LINK241"/>
      <w:bookmarkStart w:id="19" w:name="OLE_LINK294"/>
      <w:bookmarkStart w:id="20" w:name="OLE_LINK23"/>
      <w:bookmarkStart w:id="21" w:name="OLE_LINK24"/>
      <w:bookmarkStart w:id="22" w:name="OLE_LINK136"/>
      <w:bookmarkStart w:id="23" w:name="OLE_LINK137"/>
      <w:bookmarkStart w:id="24" w:name="OLE_LINK8"/>
      <w:r w:rsidRPr="00835F3F">
        <w:rPr>
          <w:b/>
          <w:sz w:val="20"/>
          <w:szCs w:val="20"/>
        </w:rPr>
        <w:t>Identifying Traffic Accident Black Spots Using Built Environment Features and Machine Learning: A Case Study of Camden</w:t>
      </w:r>
    </w:p>
    <w:p w14:paraId="76CC7563" w14:textId="374E04A7" w:rsidR="001A39FC" w:rsidRPr="00835F3F" w:rsidRDefault="001A39FC" w:rsidP="001A39FC">
      <w:pPr>
        <w:spacing w:line="360" w:lineRule="auto"/>
        <w:rPr>
          <w:sz w:val="20"/>
          <w:szCs w:val="20"/>
        </w:rPr>
      </w:pPr>
    </w:p>
    <w:p w14:paraId="4715460C" w14:textId="034E5A25" w:rsidR="001A39FC" w:rsidRDefault="001A39FC" w:rsidP="001A39FC">
      <w:pPr>
        <w:spacing w:line="360" w:lineRule="auto"/>
        <w:rPr>
          <w:sz w:val="20"/>
          <w:szCs w:val="20"/>
        </w:rPr>
      </w:pPr>
    </w:p>
    <w:p w14:paraId="6FE501D9" w14:textId="6462AE2E" w:rsidR="00505C79" w:rsidRDefault="00505C79" w:rsidP="001A39FC">
      <w:pPr>
        <w:spacing w:line="360" w:lineRule="auto"/>
        <w:rPr>
          <w:sz w:val="20"/>
          <w:szCs w:val="20"/>
        </w:rPr>
      </w:pPr>
    </w:p>
    <w:p w14:paraId="38C11345" w14:textId="77777777" w:rsidR="00505C79" w:rsidRPr="00835F3F" w:rsidRDefault="00505C79" w:rsidP="001A39FC">
      <w:pPr>
        <w:spacing w:line="360" w:lineRule="auto"/>
        <w:rPr>
          <w:sz w:val="20"/>
          <w:szCs w:val="20"/>
        </w:rPr>
      </w:pPr>
    </w:p>
    <w:bookmarkEnd w:id="0"/>
    <w:bookmarkEnd w:id="1"/>
    <w:bookmarkEnd w:id="2"/>
    <w:bookmarkEnd w:id="3"/>
    <w:bookmarkEnd w:id="4"/>
    <w:bookmarkEnd w:id="5"/>
    <w:bookmarkEnd w:id="6"/>
    <w:bookmarkEnd w:id="7"/>
    <w:p w14:paraId="3A0F8B5E" w14:textId="0FB9430F" w:rsidR="00D400C6" w:rsidRPr="00835F3F" w:rsidRDefault="00D67B05" w:rsidP="001A39FC">
      <w:pPr>
        <w:pStyle w:val="Abstract"/>
        <w:rPr>
          <w:b/>
          <w:bCs/>
          <w:sz w:val="20"/>
          <w:szCs w:val="20"/>
        </w:rPr>
      </w:pPr>
      <w:r w:rsidRPr="00835F3F">
        <w:rPr>
          <w:b/>
          <w:bCs/>
          <w:sz w:val="20"/>
          <w:szCs w:val="20"/>
        </w:rPr>
        <w:t>Abstract</w:t>
      </w:r>
      <w:r w:rsidR="00A74C60" w:rsidRPr="00835F3F">
        <w:rPr>
          <w:b/>
          <w:bCs/>
          <w:sz w:val="20"/>
          <w:szCs w:val="20"/>
        </w:rPr>
        <w:t xml:space="preserve"> </w:t>
      </w:r>
    </w:p>
    <w:p w14:paraId="58692CA7" w14:textId="7DC93E0C" w:rsidR="00DD4147" w:rsidRPr="00835F3F" w:rsidRDefault="00545978" w:rsidP="001A39FC">
      <w:pPr>
        <w:pStyle w:val="Keywords"/>
        <w:jc w:val="both"/>
        <w:rPr>
          <w:sz w:val="20"/>
          <w:szCs w:val="20"/>
        </w:rPr>
      </w:pPr>
      <w:r w:rsidRPr="00835F3F">
        <w:rPr>
          <w:sz w:val="20"/>
          <w:szCs w:val="20"/>
        </w:rPr>
        <w:t>Road traffic accidents have long-term been the main safety threat to urban residents</w:t>
      </w:r>
      <w:r w:rsidR="00F7385F" w:rsidRPr="00835F3F">
        <w:rPr>
          <w:rFonts w:eastAsia="SimSun"/>
          <w:sz w:val="20"/>
          <w:szCs w:val="20"/>
          <w:lang w:eastAsia="zh-CN"/>
        </w:rPr>
        <w:t xml:space="preserve">. </w:t>
      </w:r>
      <w:r w:rsidR="00F7385F" w:rsidRPr="00835F3F">
        <w:rPr>
          <w:rFonts w:eastAsiaTheme="minorEastAsia"/>
          <w:sz w:val="20"/>
          <w:szCs w:val="20"/>
          <w:lang w:eastAsia="zh-CN"/>
        </w:rPr>
        <w:t>I</w:t>
      </w:r>
      <w:r w:rsidR="00DD4147" w:rsidRPr="00835F3F">
        <w:rPr>
          <w:sz w:val="20"/>
          <w:szCs w:val="20"/>
        </w:rPr>
        <w:t xml:space="preserve">dentifying the </w:t>
      </w:r>
      <w:r w:rsidR="00F7385F" w:rsidRPr="00835F3F">
        <w:rPr>
          <w:sz w:val="20"/>
          <w:szCs w:val="20"/>
        </w:rPr>
        <w:t>high-incidence</w:t>
      </w:r>
      <w:r w:rsidR="00DD4147" w:rsidRPr="00835F3F">
        <w:rPr>
          <w:sz w:val="20"/>
          <w:szCs w:val="20"/>
        </w:rPr>
        <w:t xml:space="preserve"> areas of traffic accidents</w:t>
      </w:r>
      <w:r w:rsidR="00FE7364" w:rsidRPr="00835F3F">
        <w:rPr>
          <w:sz w:val="20"/>
          <w:szCs w:val="20"/>
        </w:rPr>
        <w:t>, the traffic black spots,</w:t>
      </w:r>
      <w:r w:rsidR="00DD4147" w:rsidRPr="00835F3F">
        <w:rPr>
          <w:sz w:val="20"/>
          <w:szCs w:val="20"/>
        </w:rPr>
        <w:t xml:space="preserve"> are of great significance in improv</w:t>
      </w:r>
      <w:r w:rsidR="006577EB" w:rsidRPr="00835F3F">
        <w:rPr>
          <w:sz w:val="20"/>
          <w:szCs w:val="20"/>
        </w:rPr>
        <w:t>ing</w:t>
      </w:r>
      <w:r w:rsidR="00DD4147" w:rsidRPr="00835F3F">
        <w:rPr>
          <w:sz w:val="20"/>
          <w:szCs w:val="20"/>
        </w:rPr>
        <w:t xml:space="preserve"> the </w:t>
      </w:r>
      <w:r w:rsidR="005F322F" w:rsidRPr="00835F3F">
        <w:rPr>
          <w:sz w:val="20"/>
          <w:szCs w:val="20"/>
        </w:rPr>
        <w:t xml:space="preserve">traffic </w:t>
      </w:r>
      <w:r w:rsidR="00DD4147" w:rsidRPr="00835F3F">
        <w:rPr>
          <w:sz w:val="20"/>
          <w:szCs w:val="20"/>
        </w:rPr>
        <w:t xml:space="preserve">safety </w:t>
      </w:r>
      <w:r w:rsidR="005F322F" w:rsidRPr="00835F3F">
        <w:rPr>
          <w:sz w:val="20"/>
          <w:szCs w:val="20"/>
        </w:rPr>
        <w:t>level in the</w:t>
      </w:r>
      <w:r w:rsidR="00F7385F" w:rsidRPr="00835F3F">
        <w:rPr>
          <w:sz w:val="20"/>
          <w:szCs w:val="20"/>
        </w:rPr>
        <w:t xml:space="preserve"> road </w:t>
      </w:r>
      <w:r w:rsidR="005F322F" w:rsidRPr="00835F3F">
        <w:rPr>
          <w:sz w:val="20"/>
          <w:szCs w:val="20"/>
        </w:rPr>
        <w:t>environment</w:t>
      </w:r>
      <w:r w:rsidR="00DD4147" w:rsidRPr="00835F3F">
        <w:rPr>
          <w:sz w:val="20"/>
          <w:szCs w:val="20"/>
        </w:rPr>
        <w:t>.</w:t>
      </w:r>
    </w:p>
    <w:p w14:paraId="0AC43A56" w14:textId="28B63969" w:rsidR="000114FD" w:rsidRPr="00835F3F" w:rsidRDefault="00545978" w:rsidP="001A39FC">
      <w:pPr>
        <w:pStyle w:val="Keywords"/>
        <w:jc w:val="both"/>
        <w:rPr>
          <w:sz w:val="20"/>
          <w:szCs w:val="20"/>
        </w:rPr>
      </w:pPr>
      <w:r w:rsidRPr="00835F3F">
        <w:rPr>
          <w:sz w:val="20"/>
          <w:szCs w:val="20"/>
        </w:rPr>
        <w:t xml:space="preserve">The study outlines an attempt to train random forest classification models to identify </w:t>
      </w:r>
      <w:r w:rsidR="00DD4147" w:rsidRPr="00835F3F">
        <w:rPr>
          <w:sz w:val="20"/>
          <w:szCs w:val="20"/>
        </w:rPr>
        <w:t>whether a junc</w:t>
      </w:r>
      <w:r w:rsidR="00D743C8" w:rsidRPr="00835F3F">
        <w:rPr>
          <w:sz w:val="20"/>
          <w:szCs w:val="20"/>
        </w:rPr>
        <w:t>tio</w:t>
      </w:r>
      <w:r w:rsidR="00DD4147" w:rsidRPr="00835F3F">
        <w:rPr>
          <w:sz w:val="20"/>
          <w:szCs w:val="20"/>
        </w:rPr>
        <w:t>n is</w:t>
      </w:r>
      <w:r w:rsidR="00FE7364" w:rsidRPr="00835F3F">
        <w:rPr>
          <w:sz w:val="20"/>
          <w:szCs w:val="20"/>
        </w:rPr>
        <w:t xml:space="preserve"> a</w:t>
      </w:r>
      <w:r w:rsidRPr="00835F3F">
        <w:rPr>
          <w:sz w:val="20"/>
          <w:szCs w:val="20"/>
        </w:rPr>
        <w:t xml:space="preserve"> potential traffic black spot</w:t>
      </w:r>
      <w:r w:rsidR="00662611" w:rsidRPr="00835F3F">
        <w:rPr>
          <w:sz w:val="20"/>
          <w:szCs w:val="20"/>
        </w:rPr>
        <w:t>,</w:t>
      </w:r>
      <w:r w:rsidR="00DD4147" w:rsidRPr="00835F3F">
        <w:rPr>
          <w:sz w:val="20"/>
          <w:szCs w:val="20"/>
        </w:rPr>
        <w:t xml:space="preserve"> </w:t>
      </w:r>
      <w:r w:rsidR="000114FD" w:rsidRPr="00835F3F">
        <w:rPr>
          <w:sz w:val="20"/>
          <w:szCs w:val="20"/>
        </w:rPr>
        <w:t>in the Camden</w:t>
      </w:r>
      <w:r w:rsidR="00662611" w:rsidRPr="00835F3F">
        <w:rPr>
          <w:sz w:val="20"/>
          <w:szCs w:val="20"/>
        </w:rPr>
        <w:t xml:space="preserve"> borough of</w:t>
      </w:r>
      <w:r w:rsidR="000114FD" w:rsidRPr="00835F3F">
        <w:rPr>
          <w:sz w:val="20"/>
          <w:szCs w:val="20"/>
        </w:rPr>
        <w:t xml:space="preserve"> London. </w:t>
      </w:r>
      <w:r w:rsidR="00D743C8" w:rsidRPr="00835F3F">
        <w:rPr>
          <w:rFonts w:eastAsiaTheme="minorEastAsia"/>
          <w:sz w:val="20"/>
          <w:szCs w:val="20"/>
          <w:lang w:eastAsia="zh-CN"/>
        </w:rPr>
        <w:t>4</w:t>
      </w:r>
      <w:r w:rsidR="00D743C8" w:rsidRPr="00835F3F">
        <w:rPr>
          <w:sz w:val="20"/>
          <w:szCs w:val="20"/>
        </w:rPr>
        <w:t xml:space="preserve"> </w:t>
      </w:r>
      <w:r w:rsidR="000114FD" w:rsidRPr="00835F3F">
        <w:rPr>
          <w:rFonts w:eastAsiaTheme="minorEastAsia"/>
          <w:sz w:val="20"/>
          <w:szCs w:val="20"/>
          <w:lang w:eastAsia="zh-CN"/>
        </w:rPr>
        <w:t>d</w:t>
      </w:r>
      <w:r w:rsidR="00D743C8" w:rsidRPr="00835F3F">
        <w:rPr>
          <w:rFonts w:eastAsiaTheme="minorEastAsia"/>
          <w:sz w:val="20"/>
          <w:szCs w:val="20"/>
          <w:lang w:eastAsia="zh-CN"/>
        </w:rPr>
        <w:t>i</w:t>
      </w:r>
      <w:r w:rsidR="000114FD" w:rsidRPr="00835F3F">
        <w:rPr>
          <w:rFonts w:eastAsiaTheme="minorEastAsia"/>
          <w:sz w:val="20"/>
          <w:szCs w:val="20"/>
          <w:lang w:eastAsia="zh-CN"/>
        </w:rPr>
        <w:t xml:space="preserve">mensions </w:t>
      </w:r>
      <w:r w:rsidR="00D743C8" w:rsidRPr="00835F3F">
        <w:rPr>
          <w:rFonts w:eastAsiaTheme="minorEastAsia"/>
          <w:sz w:val="20"/>
          <w:szCs w:val="20"/>
          <w:lang w:eastAsia="zh-CN"/>
        </w:rPr>
        <w:t xml:space="preserve">of </w:t>
      </w:r>
      <w:r w:rsidRPr="00835F3F">
        <w:rPr>
          <w:sz w:val="20"/>
          <w:szCs w:val="20"/>
        </w:rPr>
        <w:t>built environment feature</w:t>
      </w:r>
      <w:r w:rsidR="000114FD" w:rsidRPr="00835F3F">
        <w:rPr>
          <w:sz w:val="20"/>
          <w:szCs w:val="20"/>
        </w:rPr>
        <w:t>s</w:t>
      </w:r>
      <w:r w:rsidRPr="00835F3F">
        <w:rPr>
          <w:sz w:val="20"/>
          <w:szCs w:val="20"/>
        </w:rPr>
        <w:t xml:space="preserve">, including street view information, </w:t>
      </w:r>
      <w:r w:rsidR="00BF06DE" w:rsidRPr="00835F3F">
        <w:rPr>
          <w:sz w:val="20"/>
          <w:szCs w:val="20"/>
        </w:rPr>
        <w:t>urban activities, junc</w:t>
      </w:r>
      <w:r w:rsidR="00D743C8" w:rsidRPr="00835F3F">
        <w:rPr>
          <w:sz w:val="20"/>
          <w:szCs w:val="20"/>
        </w:rPr>
        <w:t>ti</w:t>
      </w:r>
      <w:r w:rsidR="00BF06DE" w:rsidRPr="00835F3F">
        <w:rPr>
          <w:sz w:val="20"/>
          <w:szCs w:val="20"/>
        </w:rPr>
        <w:t>on structure and facilities, and</w:t>
      </w:r>
      <w:r w:rsidRPr="00835F3F">
        <w:rPr>
          <w:sz w:val="20"/>
          <w:szCs w:val="20"/>
        </w:rPr>
        <w:t xml:space="preserve"> </w:t>
      </w:r>
      <w:r w:rsidR="00D3037F" w:rsidRPr="00835F3F">
        <w:rPr>
          <w:sz w:val="20"/>
          <w:szCs w:val="20"/>
        </w:rPr>
        <w:t>road</w:t>
      </w:r>
      <w:r w:rsidRPr="00835F3F">
        <w:rPr>
          <w:sz w:val="20"/>
          <w:szCs w:val="20"/>
        </w:rPr>
        <w:t xml:space="preserve"> network configurations</w:t>
      </w:r>
      <w:r w:rsidR="000114FD" w:rsidRPr="00835F3F">
        <w:rPr>
          <w:sz w:val="20"/>
          <w:szCs w:val="20"/>
        </w:rPr>
        <w:t>, are considered as independent features</w:t>
      </w:r>
      <w:r w:rsidRPr="00835F3F">
        <w:rPr>
          <w:sz w:val="20"/>
          <w:szCs w:val="20"/>
        </w:rPr>
        <w:t>.</w:t>
      </w:r>
      <w:r w:rsidR="000114FD" w:rsidRPr="00835F3F">
        <w:rPr>
          <w:sz w:val="20"/>
          <w:szCs w:val="20"/>
        </w:rPr>
        <w:t xml:space="preserve"> </w:t>
      </w:r>
    </w:p>
    <w:p w14:paraId="7C04B84B" w14:textId="26EEB7D4" w:rsidR="00545978" w:rsidRPr="00835F3F" w:rsidRDefault="00545978" w:rsidP="001A39FC">
      <w:pPr>
        <w:pStyle w:val="Keywords"/>
        <w:jc w:val="both"/>
        <w:rPr>
          <w:sz w:val="20"/>
          <w:szCs w:val="20"/>
        </w:rPr>
      </w:pPr>
      <w:r w:rsidRPr="00835F3F">
        <w:rPr>
          <w:sz w:val="20"/>
          <w:szCs w:val="20"/>
        </w:rPr>
        <w:t xml:space="preserve">Around the accident risk of junctions, the trained model present a high overall accuracy of </w:t>
      </w:r>
      <w:r w:rsidR="00D3037F" w:rsidRPr="00835F3F">
        <w:rPr>
          <w:sz w:val="20"/>
          <w:szCs w:val="20"/>
        </w:rPr>
        <w:t>0.</w:t>
      </w:r>
      <w:r w:rsidR="00F7385F" w:rsidRPr="00835F3F">
        <w:rPr>
          <w:rFonts w:eastAsiaTheme="minorEastAsia"/>
          <w:sz w:val="20"/>
          <w:szCs w:val="20"/>
          <w:lang w:eastAsia="zh-CN"/>
        </w:rPr>
        <w:t>71</w:t>
      </w:r>
      <w:r w:rsidR="00F7385F" w:rsidRPr="00835F3F">
        <w:rPr>
          <w:sz w:val="20"/>
          <w:szCs w:val="20"/>
        </w:rPr>
        <w:t>.</w:t>
      </w:r>
      <w:r w:rsidR="00D3037F" w:rsidRPr="00835F3F">
        <w:rPr>
          <w:sz w:val="20"/>
          <w:szCs w:val="20"/>
        </w:rPr>
        <w:t xml:space="preserve"> </w:t>
      </w:r>
      <w:r w:rsidR="0030443E" w:rsidRPr="00835F3F">
        <w:rPr>
          <w:sz w:val="20"/>
          <w:szCs w:val="20"/>
        </w:rPr>
        <w:t>In terms of the feature importance, w</w:t>
      </w:r>
      <w:r w:rsidR="00D3037F" w:rsidRPr="00835F3F">
        <w:rPr>
          <w:sz w:val="20"/>
          <w:szCs w:val="20"/>
        </w:rPr>
        <w:t>hether the junction</w:t>
      </w:r>
      <w:r w:rsidR="0030443E" w:rsidRPr="00835F3F">
        <w:rPr>
          <w:sz w:val="20"/>
          <w:szCs w:val="20"/>
        </w:rPr>
        <w:t xml:space="preserve"> is formed based on only minor roads</w:t>
      </w:r>
      <w:r w:rsidR="003D0C37" w:rsidRPr="00835F3F">
        <w:rPr>
          <w:rFonts w:eastAsia="SimSun"/>
          <w:sz w:val="20"/>
          <w:szCs w:val="20"/>
          <w:lang w:eastAsia="zh-CN"/>
        </w:rPr>
        <w:t>,</w:t>
      </w:r>
      <w:r w:rsidR="0030443E" w:rsidRPr="00835F3F">
        <w:rPr>
          <w:sz w:val="20"/>
          <w:szCs w:val="20"/>
        </w:rPr>
        <w:t xml:space="preserve"> and the multi-scale </w:t>
      </w:r>
      <w:r w:rsidR="00D3037F" w:rsidRPr="00835F3F">
        <w:rPr>
          <w:rFonts w:eastAsiaTheme="minorEastAsia"/>
          <w:sz w:val="20"/>
          <w:szCs w:val="20"/>
          <w:lang w:eastAsia="zh-CN"/>
        </w:rPr>
        <w:t>road</w:t>
      </w:r>
      <w:r w:rsidR="00D3037F" w:rsidRPr="00835F3F">
        <w:rPr>
          <w:sz w:val="20"/>
          <w:szCs w:val="20"/>
        </w:rPr>
        <w:t xml:space="preserve"> network configuration features</w:t>
      </w:r>
      <w:r w:rsidR="0030443E" w:rsidRPr="00835F3F">
        <w:rPr>
          <w:sz w:val="20"/>
          <w:szCs w:val="20"/>
        </w:rPr>
        <w:t>,</w:t>
      </w:r>
      <w:r w:rsidR="00D3037F" w:rsidRPr="00835F3F">
        <w:rPr>
          <w:sz w:val="20"/>
          <w:szCs w:val="20"/>
        </w:rPr>
        <w:t xml:space="preserve"> play </w:t>
      </w:r>
      <w:r w:rsidR="00D743C8" w:rsidRPr="00835F3F">
        <w:rPr>
          <w:sz w:val="20"/>
          <w:szCs w:val="20"/>
        </w:rPr>
        <w:t xml:space="preserve">the </w:t>
      </w:r>
      <w:r w:rsidR="00D3037F" w:rsidRPr="00835F3F">
        <w:rPr>
          <w:sz w:val="20"/>
          <w:szCs w:val="20"/>
        </w:rPr>
        <w:t>most important role</w:t>
      </w:r>
      <w:r w:rsidR="0030443E" w:rsidRPr="00835F3F">
        <w:rPr>
          <w:sz w:val="20"/>
          <w:szCs w:val="20"/>
        </w:rPr>
        <w:t>s</w:t>
      </w:r>
      <w:r w:rsidR="00D3037F" w:rsidRPr="00835F3F">
        <w:rPr>
          <w:sz w:val="20"/>
          <w:szCs w:val="20"/>
        </w:rPr>
        <w:t xml:space="preserve"> in the </w:t>
      </w:r>
      <w:r w:rsidR="0030443E" w:rsidRPr="00835F3F">
        <w:rPr>
          <w:sz w:val="20"/>
          <w:szCs w:val="20"/>
        </w:rPr>
        <w:t>classification model. The street view information of the road junctions, though tested effective in identifying traffic black spots in previous studies, have relatively poor performance in predicting and classify</w:t>
      </w:r>
      <w:r w:rsidR="00D743C8" w:rsidRPr="00835F3F">
        <w:rPr>
          <w:sz w:val="20"/>
          <w:szCs w:val="20"/>
        </w:rPr>
        <w:t>ing</w:t>
      </w:r>
      <w:r w:rsidR="0030443E" w:rsidRPr="00835F3F">
        <w:rPr>
          <w:sz w:val="20"/>
          <w:szCs w:val="20"/>
        </w:rPr>
        <w:t xml:space="preserve"> junc</w:t>
      </w:r>
      <w:r w:rsidR="00D743C8" w:rsidRPr="00835F3F">
        <w:rPr>
          <w:sz w:val="20"/>
          <w:szCs w:val="20"/>
        </w:rPr>
        <w:t>ti</w:t>
      </w:r>
      <w:r w:rsidR="0030443E" w:rsidRPr="00835F3F">
        <w:rPr>
          <w:sz w:val="20"/>
          <w:szCs w:val="20"/>
        </w:rPr>
        <w:t>ons with different risk levels.</w:t>
      </w:r>
    </w:p>
    <w:p w14:paraId="6B2DB1A1" w14:textId="58F6777B" w:rsidR="00FE7364" w:rsidRPr="00835F3F" w:rsidRDefault="00FE7364" w:rsidP="001A39FC">
      <w:pPr>
        <w:pStyle w:val="Keywords"/>
        <w:jc w:val="both"/>
        <w:rPr>
          <w:sz w:val="20"/>
          <w:szCs w:val="20"/>
        </w:rPr>
      </w:pPr>
      <w:r w:rsidRPr="00835F3F">
        <w:rPr>
          <w:sz w:val="20"/>
          <w:szCs w:val="20"/>
        </w:rPr>
        <w:t xml:space="preserve">According to the </w:t>
      </w:r>
      <w:r w:rsidR="006577EB" w:rsidRPr="00835F3F">
        <w:rPr>
          <w:sz w:val="20"/>
          <w:szCs w:val="20"/>
        </w:rPr>
        <w:t>study</w:t>
      </w:r>
      <w:r w:rsidRPr="00835F3F">
        <w:rPr>
          <w:sz w:val="20"/>
          <w:szCs w:val="20"/>
        </w:rPr>
        <w:t>, the risk levels of road junc</w:t>
      </w:r>
      <w:r w:rsidR="00D743C8" w:rsidRPr="00835F3F">
        <w:rPr>
          <w:sz w:val="20"/>
          <w:szCs w:val="20"/>
        </w:rPr>
        <w:t>ti</w:t>
      </w:r>
      <w:r w:rsidRPr="00835F3F">
        <w:rPr>
          <w:sz w:val="20"/>
          <w:szCs w:val="20"/>
        </w:rPr>
        <w:t xml:space="preserve">ons </w:t>
      </w:r>
      <w:r w:rsidR="00662611" w:rsidRPr="00835F3F">
        <w:rPr>
          <w:sz w:val="20"/>
          <w:szCs w:val="20"/>
        </w:rPr>
        <w:t xml:space="preserve">in Camden </w:t>
      </w:r>
      <w:r w:rsidR="006577EB" w:rsidRPr="00835F3F">
        <w:rPr>
          <w:sz w:val="20"/>
          <w:szCs w:val="20"/>
        </w:rPr>
        <w:t>can be regar</w:t>
      </w:r>
      <w:r w:rsidR="00D743C8" w:rsidRPr="00835F3F">
        <w:rPr>
          <w:sz w:val="20"/>
          <w:szCs w:val="20"/>
        </w:rPr>
        <w:t>d</w:t>
      </w:r>
      <w:r w:rsidR="006577EB" w:rsidRPr="00835F3F">
        <w:rPr>
          <w:sz w:val="20"/>
          <w:szCs w:val="20"/>
        </w:rPr>
        <w:t>ed</w:t>
      </w:r>
      <w:r w:rsidR="000114FD" w:rsidRPr="00835F3F">
        <w:rPr>
          <w:sz w:val="20"/>
          <w:szCs w:val="20"/>
        </w:rPr>
        <w:t xml:space="preserve"> as more</w:t>
      </w:r>
      <w:r w:rsidR="006577EB" w:rsidRPr="00835F3F">
        <w:rPr>
          <w:sz w:val="20"/>
          <w:szCs w:val="20"/>
        </w:rPr>
        <w:t xml:space="preserve"> </w:t>
      </w:r>
      <w:r w:rsidR="000114FD" w:rsidRPr="00835F3F">
        <w:rPr>
          <w:sz w:val="20"/>
          <w:szCs w:val="20"/>
        </w:rPr>
        <w:t xml:space="preserve">a </w:t>
      </w:r>
      <w:r w:rsidR="006577EB" w:rsidRPr="00835F3F">
        <w:rPr>
          <w:sz w:val="20"/>
          <w:szCs w:val="20"/>
        </w:rPr>
        <w:t xml:space="preserve">global </w:t>
      </w:r>
      <w:r w:rsidR="000114FD" w:rsidRPr="00835F3F">
        <w:rPr>
          <w:sz w:val="20"/>
          <w:szCs w:val="20"/>
        </w:rPr>
        <w:t>fea</w:t>
      </w:r>
      <w:r w:rsidR="00D743C8" w:rsidRPr="00835F3F">
        <w:rPr>
          <w:sz w:val="20"/>
          <w:szCs w:val="20"/>
        </w:rPr>
        <w:t>tu</w:t>
      </w:r>
      <w:r w:rsidR="000114FD" w:rsidRPr="00835F3F">
        <w:rPr>
          <w:sz w:val="20"/>
          <w:szCs w:val="20"/>
        </w:rPr>
        <w:t xml:space="preserve">re </w:t>
      </w:r>
      <w:r w:rsidR="006577EB" w:rsidRPr="00835F3F">
        <w:rPr>
          <w:sz w:val="20"/>
          <w:szCs w:val="20"/>
        </w:rPr>
        <w:t xml:space="preserve">rather than </w:t>
      </w:r>
      <w:r w:rsidR="00D743C8" w:rsidRPr="00835F3F">
        <w:rPr>
          <w:sz w:val="20"/>
          <w:szCs w:val="20"/>
        </w:rPr>
        <w:t xml:space="preserve">a </w:t>
      </w:r>
      <w:r w:rsidR="006577EB" w:rsidRPr="00835F3F">
        <w:rPr>
          <w:sz w:val="20"/>
          <w:szCs w:val="20"/>
        </w:rPr>
        <w:t>local feature related to</w:t>
      </w:r>
      <w:r w:rsidR="000114FD" w:rsidRPr="00835F3F">
        <w:rPr>
          <w:sz w:val="20"/>
          <w:szCs w:val="20"/>
        </w:rPr>
        <w:t xml:space="preserve"> </w:t>
      </w:r>
      <w:r w:rsidR="00D743C8" w:rsidRPr="00835F3F">
        <w:rPr>
          <w:sz w:val="20"/>
          <w:szCs w:val="20"/>
        </w:rPr>
        <w:t xml:space="preserve">the </w:t>
      </w:r>
      <w:r w:rsidR="000114FD" w:rsidRPr="00835F3F">
        <w:rPr>
          <w:sz w:val="20"/>
          <w:szCs w:val="20"/>
        </w:rPr>
        <w:t>urban built environment</w:t>
      </w:r>
      <w:r w:rsidR="00662611" w:rsidRPr="00835F3F">
        <w:rPr>
          <w:sz w:val="20"/>
          <w:szCs w:val="20"/>
        </w:rPr>
        <w:t xml:space="preserve">. </w:t>
      </w:r>
      <w:r w:rsidR="00A963E9" w:rsidRPr="00835F3F">
        <w:rPr>
          <w:sz w:val="20"/>
          <w:szCs w:val="20"/>
        </w:rPr>
        <w:t>T</w:t>
      </w:r>
      <w:r w:rsidR="00F7385F" w:rsidRPr="00835F3F">
        <w:rPr>
          <w:sz w:val="20"/>
          <w:szCs w:val="20"/>
        </w:rPr>
        <w:t>his research provides a reference for the management and maintenance of current road junctions, and for the design of safer road network system in the future.</w:t>
      </w:r>
    </w:p>
    <w:p w14:paraId="514E3E3C" w14:textId="77777777" w:rsidR="00545978" w:rsidRPr="00835F3F" w:rsidRDefault="00545978" w:rsidP="001A39FC">
      <w:pPr>
        <w:pStyle w:val="Keywords"/>
        <w:rPr>
          <w:sz w:val="20"/>
          <w:szCs w:val="20"/>
        </w:rPr>
      </w:pPr>
    </w:p>
    <w:bookmarkEnd w:id="8"/>
    <w:bookmarkEnd w:id="9"/>
    <w:bookmarkEnd w:id="10"/>
    <w:bookmarkEnd w:id="11"/>
    <w:bookmarkEnd w:id="12"/>
    <w:bookmarkEnd w:id="13"/>
    <w:bookmarkEnd w:id="14"/>
    <w:bookmarkEnd w:id="15"/>
    <w:bookmarkEnd w:id="16"/>
    <w:bookmarkEnd w:id="17"/>
    <w:bookmarkEnd w:id="18"/>
    <w:bookmarkEnd w:id="19"/>
    <w:p w14:paraId="3FBC3C9D" w14:textId="26770B22" w:rsidR="001A39FC" w:rsidRPr="00835F3F" w:rsidRDefault="00D400C6" w:rsidP="001A39FC">
      <w:pPr>
        <w:pStyle w:val="Keywords"/>
        <w:rPr>
          <w:sz w:val="20"/>
          <w:szCs w:val="20"/>
        </w:rPr>
      </w:pPr>
      <w:r w:rsidRPr="00835F3F">
        <w:rPr>
          <w:b/>
          <w:bCs/>
          <w:sz w:val="20"/>
          <w:szCs w:val="20"/>
        </w:rPr>
        <w:t>Keywords</w:t>
      </w:r>
    </w:p>
    <w:p w14:paraId="01625D29" w14:textId="336E386A" w:rsidR="00D400C6" w:rsidRPr="00835F3F" w:rsidRDefault="002F3EB5" w:rsidP="001A39FC">
      <w:pPr>
        <w:pStyle w:val="Keywords"/>
        <w:rPr>
          <w:sz w:val="20"/>
          <w:szCs w:val="20"/>
        </w:rPr>
      </w:pPr>
      <w:r w:rsidRPr="00835F3F">
        <w:rPr>
          <w:sz w:val="20"/>
          <w:szCs w:val="20"/>
        </w:rPr>
        <w:t>Road Accidents</w:t>
      </w:r>
      <w:r w:rsidR="00D67B05" w:rsidRPr="00835F3F">
        <w:rPr>
          <w:sz w:val="20"/>
          <w:szCs w:val="20"/>
        </w:rPr>
        <w:t>,</w:t>
      </w:r>
      <w:r w:rsidR="00AE0AEE" w:rsidRPr="00835F3F">
        <w:rPr>
          <w:sz w:val="20"/>
          <w:szCs w:val="20"/>
        </w:rPr>
        <w:t xml:space="preserve"> Road Junction, </w:t>
      </w:r>
      <w:r w:rsidR="00D67B05" w:rsidRPr="00835F3F">
        <w:rPr>
          <w:sz w:val="20"/>
          <w:szCs w:val="20"/>
        </w:rPr>
        <w:t xml:space="preserve"> </w:t>
      </w:r>
      <w:r w:rsidR="00AE0AEE" w:rsidRPr="00835F3F">
        <w:rPr>
          <w:sz w:val="20"/>
          <w:szCs w:val="20"/>
        </w:rPr>
        <w:t>Random Forest Classifier</w:t>
      </w:r>
      <w:r w:rsidR="00D67B05" w:rsidRPr="00835F3F">
        <w:rPr>
          <w:sz w:val="20"/>
          <w:szCs w:val="20"/>
        </w:rPr>
        <w:t xml:space="preserve">, </w:t>
      </w:r>
      <w:r w:rsidRPr="00835F3F">
        <w:rPr>
          <w:sz w:val="20"/>
          <w:szCs w:val="20"/>
        </w:rPr>
        <w:t>Street View, Space Syntax</w:t>
      </w:r>
    </w:p>
    <w:p w14:paraId="732A6AFA" w14:textId="49441182" w:rsidR="00D710D5" w:rsidRPr="00835F3F" w:rsidRDefault="00D710D5" w:rsidP="001A39FC">
      <w:pPr>
        <w:pStyle w:val="Paragraph"/>
        <w:spacing w:line="360" w:lineRule="auto"/>
        <w:rPr>
          <w:sz w:val="20"/>
          <w:szCs w:val="20"/>
        </w:rPr>
      </w:pPr>
    </w:p>
    <w:p w14:paraId="53607AA6" w14:textId="6C7DAF4B" w:rsidR="001A39FC" w:rsidRPr="00835F3F" w:rsidRDefault="001A39FC" w:rsidP="001A39FC">
      <w:pPr>
        <w:pStyle w:val="Newparagraph"/>
        <w:rPr>
          <w:sz w:val="20"/>
          <w:szCs w:val="20"/>
        </w:rPr>
      </w:pPr>
    </w:p>
    <w:p w14:paraId="2CBAC2AA" w14:textId="13CAB553" w:rsidR="00430C81" w:rsidRPr="00835F3F" w:rsidRDefault="00430C81" w:rsidP="001A39FC">
      <w:pPr>
        <w:pStyle w:val="Newparagraph"/>
        <w:rPr>
          <w:sz w:val="20"/>
          <w:szCs w:val="20"/>
        </w:rPr>
      </w:pPr>
    </w:p>
    <w:p w14:paraId="629AE227" w14:textId="6AE2EA6D" w:rsidR="00430C81" w:rsidRPr="00835F3F" w:rsidRDefault="00430C81" w:rsidP="001A39FC">
      <w:pPr>
        <w:pStyle w:val="Newparagraph"/>
        <w:rPr>
          <w:sz w:val="20"/>
          <w:szCs w:val="20"/>
        </w:rPr>
      </w:pPr>
    </w:p>
    <w:p w14:paraId="1E4845E5" w14:textId="55AE240D" w:rsidR="00430C81" w:rsidRPr="00835F3F" w:rsidRDefault="00430C81" w:rsidP="001A39FC">
      <w:pPr>
        <w:pStyle w:val="Newparagraph"/>
        <w:rPr>
          <w:sz w:val="20"/>
          <w:szCs w:val="20"/>
        </w:rPr>
      </w:pPr>
    </w:p>
    <w:p w14:paraId="359C905D" w14:textId="77777777" w:rsidR="00D400C6" w:rsidRPr="00835F3F" w:rsidRDefault="00D400C6" w:rsidP="001A39FC">
      <w:pPr>
        <w:pStyle w:val="Heading1"/>
        <w:spacing w:line="360" w:lineRule="auto"/>
        <w:rPr>
          <w:rFonts w:cs="Times New Roman"/>
          <w:sz w:val="20"/>
          <w:szCs w:val="20"/>
        </w:rPr>
      </w:pPr>
      <w:r w:rsidRPr="00835F3F">
        <w:rPr>
          <w:rFonts w:cs="Times New Roman"/>
          <w:sz w:val="20"/>
          <w:szCs w:val="20"/>
        </w:rPr>
        <w:lastRenderedPageBreak/>
        <w:t>Introduction</w:t>
      </w:r>
    </w:p>
    <w:p w14:paraId="6A5CC9F2" w14:textId="77777777" w:rsidR="007E5CF1" w:rsidRDefault="007E5CF1" w:rsidP="007E5CF1">
      <w:pPr>
        <w:pStyle w:val="Paragraph"/>
        <w:numPr>
          <w:ilvl w:val="0"/>
          <w:numId w:val="10"/>
        </w:numPr>
        <w:spacing w:line="360" w:lineRule="auto"/>
        <w:jc w:val="both"/>
        <w:rPr>
          <w:rFonts w:eastAsia="SimSun"/>
          <w:sz w:val="20"/>
          <w:szCs w:val="20"/>
          <w:lang w:eastAsia="zh-CN"/>
        </w:rPr>
      </w:pPr>
      <w:bookmarkStart w:id="25" w:name="OLE_LINK236"/>
      <w:bookmarkStart w:id="26" w:name="OLE_LINK237"/>
      <w:bookmarkStart w:id="27" w:name="OLE_LINK9"/>
      <w:bookmarkStart w:id="28" w:name="OLE_LINK10"/>
      <w:commentRangeStart w:id="29"/>
      <w:r w:rsidRPr="001E07FD">
        <w:rPr>
          <w:rFonts w:eastAsia="SimSun"/>
          <w:sz w:val="20"/>
          <w:szCs w:val="20"/>
          <w:lang w:eastAsia="zh-CN"/>
        </w:rPr>
        <w:t>History of the broader field</w:t>
      </w:r>
      <w:commentRangeEnd w:id="29"/>
      <w:r w:rsidR="00056368">
        <w:rPr>
          <w:rStyle w:val="CommentReference"/>
          <w:rFonts w:eastAsia="SimSun"/>
          <w:lang w:eastAsia="en-US"/>
        </w:rPr>
        <w:commentReference w:id="29"/>
      </w:r>
    </w:p>
    <w:p w14:paraId="04BC2A2D" w14:textId="4212578B" w:rsidR="007E5CF1" w:rsidRDefault="007E5CF1" w:rsidP="007E5CF1">
      <w:pPr>
        <w:pStyle w:val="Paragraph"/>
        <w:spacing w:line="360" w:lineRule="auto"/>
        <w:jc w:val="both"/>
        <w:rPr>
          <w:rFonts w:eastAsia="SimSun"/>
          <w:sz w:val="20"/>
          <w:szCs w:val="20"/>
          <w:lang w:eastAsia="zh-CN"/>
        </w:rPr>
      </w:pPr>
      <w:r w:rsidRPr="00AD5201">
        <w:rPr>
          <w:rFonts w:eastAsia="SimSun"/>
          <w:sz w:val="20"/>
          <w:szCs w:val="20"/>
          <w:lang w:eastAsia="zh-CN"/>
        </w:rPr>
        <w:t xml:space="preserve">Road traffic accidents have long-term been the leading safety threat to urban residents. According to </w:t>
      </w:r>
      <w:del w:id="30" w:author="Chen, Huanfa" w:date="2023-02-24T11:15:00Z">
        <w:r w:rsidRPr="00AD5201" w:rsidDel="007C35E0">
          <w:rPr>
            <w:rFonts w:eastAsia="SimSun"/>
            <w:sz w:val="20"/>
            <w:szCs w:val="20"/>
            <w:lang w:eastAsia="zh-CN"/>
          </w:rPr>
          <w:delText xml:space="preserve">the statistics of the </w:delText>
        </w:r>
      </w:del>
      <w:r w:rsidRPr="00AD5201">
        <w:rPr>
          <w:rFonts w:eastAsia="SimSun"/>
          <w:sz w:val="20"/>
          <w:szCs w:val="20"/>
          <w:lang w:eastAsia="zh-CN"/>
        </w:rPr>
        <w:t>World Health Organization (WHO), there is an estimate of 1.35 million people dead in road traffic accidents every year. In high-income countries, the average death rate is 8.3 per 100,000 population</w:t>
      </w:r>
      <w:ins w:id="31" w:author="Chen, Huanfa" w:date="2023-02-24T11:15:00Z">
        <w:r w:rsidR="007C35E0">
          <w:rPr>
            <w:rFonts w:eastAsia="SimSun"/>
            <w:sz w:val="20"/>
            <w:szCs w:val="20"/>
            <w:lang w:eastAsia="zh-CN"/>
          </w:rPr>
          <w:t xml:space="preserve"> </w:t>
        </w:r>
      </w:ins>
      <w:r w:rsidRPr="00AD5201">
        <w:rPr>
          <w:rFonts w:eastAsia="SimSun"/>
          <w:sz w:val="20"/>
          <w:szCs w:val="20"/>
          <w:lang w:eastAsia="zh-CN"/>
        </w:rPr>
        <w:t xml:space="preserve">(World Health Organization, 2018). </w:t>
      </w:r>
    </w:p>
    <w:p w14:paraId="41AAAAFB" w14:textId="1A0C3627" w:rsidR="007E5CF1" w:rsidRPr="00835F3F" w:rsidRDefault="007E5CF1" w:rsidP="007E5CF1">
      <w:pPr>
        <w:pStyle w:val="Paragraph"/>
        <w:numPr>
          <w:ilvl w:val="0"/>
          <w:numId w:val="10"/>
        </w:numPr>
        <w:spacing w:line="360" w:lineRule="auto"/>
        <w:jc w:val="both"/>
        <w:rPr>
          <w:rFonts w:eastAsia="SimSun"/>
          <w:sz w:val="20"/>
          <w:szCs w:val="20"/>
          <w:lang w:eastAsia="zh-CN"/>
        </w:rPr>
      </w:pPr>
      <w:r w:rsidRPr="00835F3F">
        <w:rPr>
          <w:rFonts w:eastAsia="SimSun"/>
          <w:sz w:val="20"/>
          <w:szCs w:val="20"/>
          <w:lang w:eastAsia="zh-CN"/>
        </w:rPr>
        <w:t>Main Concept</w:t>
      </w:r>
    </w:p>
    <w:p w14:paraId="4B6E4696" w14:textId="300D9223" w:rsidR="007E5CF1" w:rsidRDefault="007E5CF1" w:rsidP="007E5CF1">
      <w:pPr>
        <w:pStyle w:val="Paragraph"/>
        <w:spacing w:line="360" w:lineRule="auto"/>
        <w:jc w:val="both"/>
        <w:rPr>
          <w:rFonts w:eastAsia="SimSun"/>
          <w:sz w:val="20"/>
          <w:szCs w:val="20"/>
          <w:lang w:eastAsia="zh-CN"/>
        </w:rPr>
      </w:pPr>
      <w:r w:rsidRPr="00AD5201">
        <w:rPr>
          <w:rFonts w:eastAsia="SimSun"/>
          <w:sz w:val="20"/>
          <w:szCs w:val="20"/>
          <w:lang w:eastAsia="zh-CN"/>
        </w:rPr>
        <w:t>Due to the huge hazard of traffic accidents, notice boards with black dots were</w:t>
      </w:r>
      <w:r>
        <w:rPr>
          <w:rFonts w:eastAsia="SimSun"/>
          <w:sz w:val="20"/>
          <w:szCs w:val="20"/>
          <w:lang w:eastAsia="zh-CN"/>
        </w:rPr>
        <w:t xml:space="preserve"> </w:t>
      </w:r>
      <w:r w:rsidRPr="00AD5201">
        <w:rPr>
          <w:rFonts w:eastAsia="SimSun"/>
          <w:sz w:val="20"/>
          <w:szCs w:val="20"/>
          <w:lang w:eastAsia="zh-CN"/>
        </w:rPr>
        <w:t>set on road sections to warn drivers of traffic risks, as an accident prevention measurement</w:t>
      </w:r>
      <w:ins w:id="32" w:author="Chen, Huanfa" w:date="2023-02-24T15:15:00Z">
        <w:r w:rsidR="00532795">
          <w:rPr>
            <w:rFonts w:eastAsia="SimSun"/>
            <w:sz w:val="20"/>
            <w:szCs w:val="20"/>
            <w:lang w:eastAsia="zh-CN"/>
          </w:rPr>
          <w:t xml:space="preserve"> </w:t>
        </w:r>
      </w:ins>
      <w:r w:rsidRPr="00AD5201">
        <w:rPr>
          <w:rFonts w:eastAsia="SimSun"/>
          <w:sz w:val="20"/>
          <w:szCs w:val="20"/>
          <w:lang w:eastAsia="zh-CN"/>
        </w:rPr>
        <w:t xml:space="preserve">(Leslie, 1977). </w:t>
      </w:r>
      <w:r>
        <w:rPr>
          <w:rFonts w:eastAsia="SimSun"/>
          <w:sz w:val="20"/>
          <w:szCs w:val="20"/>
          <w:lang w:eastAsia="zh-CN"/>
        </w:rPr>
        <w:t>The t</w:t>
      </w:r>
      <w:r w:rsidRPr="00AD5201">
        <w:rPr>
          <w:rFonts w:eastAsia="SimSun"/>
          <w:sz w:val="20"/>
          <w:szCs w:val="20"/>
          <w:lang w:eastAsia="zh-CN"/>
        </w:rPr>
        <w:t>raffic black spots hence refer to concentration areas or high-risk locations of traffic accidents on the road (Dereli &amp; Erdogan, 2017; Cui et al., 2022). Considering that, on a global scale, cities adopt similar forms of traffic organi</w:t>
      </w:r>
      <w:r w:rsidR="006809E2">
        <w:rPr>
          <w:rFonts w:eastAsia="SimSun"/>
          <w:sz w:val="20"/>
          <w:szCs w:val="20"/>
          <w:lang w:eastAsia="zh-CN"/>
        </w:rPr>
        <w:t>s</w:t>
      </w:r>
      <w:r w:rsidRPr="00AD5201">
        <w:rPr>
          <w:rFonts w:eastAsia="SimSun"/>
          <w:sz w:val="20"/>
          <w:szCs w:val="20"/>
          <w:lang w:eastAsia="zh-CN"/>
        </w:rPr>
        <w:t xml:space="preserve">ation and more or less face the problem of reducing traffic risks, understanding the common causes of traffic black spots and exploring universal methods </w:t>
      </w:r>
      <w:r>
        <w:rPr>
          <w:rFonts w:eastAsia="SimSun"/>
          <w:sz w:val="20"/>
          <w:szCs w:val="20"/>
          <w:lang w:eastAsia="zh-CN"/>
        </w:rPr>
        <w:t>for identifying</w:t>
      </w:r>
      <w:r w:rsidRPr="00AD5201">
        <w:rPr>
          <w:rFonts w:eastAsia="SimSun"/>
          <w:sz w:val="20"/>
          <w:szCs w:val="20"/>
          <w:lang w:eastAsia="zh-CN"/>
        </w:rPr>
        <w:t xml:space="preserve"> and predict</w:t>
      </w:r>
      <w:r>
        <w:rPr>
          <w:rFonts w:eastAsia="SimSun"/>
          <w:sz w:val="20"/>
          <w:szCs w:val="20"/>
          <w:lang w:eastAsia="zh-CN"/>
        </w:rPr>
        <w:t>ing</w:t>
      </w:r>
      <w:r w:rsidRPr="00AD5201">
        <w:rPr>
          <w:rFonts w:eastAsia="SimSun"/>
          <w:sz w:val="20"/>
          <w:szCs w:val="20"/>
          <w:lang w:eastAsia="zh-CN"/>
        </w:rPr>
        <w:t xml:space="preserve"> traffic black spots will have outstanding significance.</w:t>
      </w:r>
      <w:r>
        <w:rPr>
          <w:rFonts w:eastAsia="SimSun"/>
          <w:sz w:val="20"/>
          <w:szCs w:val="20"/>
          <w:lang w:eastAsia="zh-CN"/>
        </w:rPr>
        <w:t xml:space="preserve"> </w:t>
      </w:r>
    </w:p>
    <w:p w14:paraId="5A2AA4DA" w14:textId="77777777" w:rsidR="00993839" w:rsidRDefault="007E5CF1" w:rsidP="00506012">
      <w:pPr>
        <w:pStyle w:val="Paragraph"/>
        <w:numPr>
          <w:ilvl w:val="0"/>
          <w:numId w:val="10"/>
        </w:numPr>
        <w:spacing w:line="360" w:lineRule="auto"/>
        <w:jc w:val="both"/>
        <w:rPr>
          <w:rFonts w:eastAsia="SimSun"/>
          <w:sz w:val="20"/>
          <w:szCs w:val="20"/>
          <w:lang w:eastAsia="zh-CN"/>
        </w:rPr>
      </w:pPr>
      <w:r w:rsidRPr="00993839">
        <w:rPr>
          <w:rFonts w:eastAsia="SimSun"/>
          <w:sz w:val="20"/>
          <w:szCs w:val="20"/>
          <w:lang w:eastAsia="zh-CN"/>
        </w:rPr>
        <w:t>Gap</w:t>
      </w:r>
    </w:p>
    <w:p w14:paraId="10BB9ECC" w14:textId="572DFF22" w:rsidR="007E5CF1" w:rsidRDefault="007E5CF1" w:rsidP="00993839">
      <w:pPr>
        <w:pStyle w:val="Paragraph"/>
        <w:spacing w:line="360" w:lineRule="auto"/>
        <w:jc w:val="both"/>
        <w:rPr>
          <w:rFonts w:eastAsia="SimSun"/>
          <w:sz w:val="20"/>
          <w:szCs w:val="20"/>
          <w:lang w:eastAsia="zh-CN"/>
        </w:rPr>
      </w:pPr>
      <w:r w:rsidRPr="00993839">
        <w:rPr>
          <w:rFonts w:eastAsia="SimSun"/>
          <w:sz w:val="20"/>
          <w:szCs w:val="20"/>
          <w:lang w:eastAsia="zh-CN"/>
        </w:rPr>
        <w:t>However, currently, more researches focus on the risk  (Ren et al., 201</w:t>
      </w:r>
      <w:r w:rsidR="00004DFB">
        <w:rPr>
          <w:rFonts w:eastAsia="SimSun" w:hint="eastAsia"/>
          <w:sz w:val="20"/>
          <w:szCs w:val="20"/>
          <w:lang w:eastAsia="zh-CN"/>
        </w:rPr>
        <w:t>7</w:t>
      </w:r>
      <w:r w:rsidRPr="00993839">
        <w:rPr>
          <w:rFonts w:eastAsia="SimSun"/>
          <w:sz w:val="20"/>
          <w:szCs w:val="20"/>
          <w:lang w:eastAsia="zh-CN"/>
        </w:rPr>
        <w:t xml:space="preserve">) and the severity (Wang </w:t>
      </w:r>
      <w:r w:rsidR="00004DFB">
        <w:rPr>
          <w:rFonts w:eastAsia="SimSun" w:hint="eastAsia"/>
          <w:sz w:val="20"/>
          <w:szCs w:val="20"/>
          <w:lang w:eastAsia="zh-CN"/>
        </w:rPr>
        <w:t>&amp;</w:t>
      </w:r>
      <w:r w:rsidR="00004DFB">
        <w:rPr>
          <w:rFonts w:eastAsia="SimSun"/>
          <w:sz w:val="20"/>
          <w:szCs w:val="20"/>
          <w:lang w:eastAsia="zh-CN"/>
        </w:rPr>
        <w:t xml:space="preserve"> </w:t>
      </w:r>
      <w:r w:rsidRPr="00993839">
        <w:rPr>
          <w:rFonts w:eastAsia="SimSun"/>
          <w:sz w:val="20"/>
          <w:szCs w:val="20"/>
          <w:lang w:eastAsia="zh-CN"/>
        </w:rPr>
        <w:t>Kockelman, 2013; Chang et al., 2022) of traffic accidents, while the traffic black spots are of limited concern.</w:t>
      </w:r>
      <w:r w:rsidRPr="00AD5201">
        <w:t xml:space="preserve"> </w:t>
      </w:r>
      <w:r w:rsidRPr="00993839">
        <w:rPr>
          <w:rFonts w:eastAsia="SimSun"/>
          <w:sz w:val="20"/>
          <w:szCs w:val="20"/>
          <w:lang w:eastAsia="zh-CN"/>
        </w:rPr>
        <w:t>Some studies have explored the built environment triggers of traffic accidents (Ewing &amp; Cervero, 2010; Asadi et al., 2022), but few have discussed the structural causes of traffic black spots. In addition, some studies have tried to accurately identify traffic black spots based on historical traffic accident data. Some advanced spatial analysis models and statistical methods have been proposed (Zhang, Shu &amp; Yan, 2019; Yuan, Zeng &amp; Shi, 2020). However, due to the poor openness of location-labelled traffic accident data between countries</w:t>
      </w:r>
      <w:r w:rsidR="006809E2">
        <w:rPr>
          <w:rFonts w:eastAsia="SimSun"/>
          <w:sz w:val="20"/>
          <w:szCs w:val="20"/>
          <w:lang w:eastAsia="zh-CN"/>
        </w:rPr>
        <w:t xml:space="preserve"> and </w:t>
      </w:r>
      <w:r w:rsidRPr="00993839">
        <w:rPr>
          <w:rFonts w:eastAsia="SimSun"/>
          <w:sz w:val="20"/>
          <w:szCs w:val="20"/>
          <w:lang w:eastAsia="zh-CN"/>
        </w:rPr>
        <w:t xml:space="preserve">regions, the cognition and identification of traffic black spots are often limited to the local areas. </w:t>
      </w:r>
    </w:p>
    <w:p w14:paraId="5EA7E2A8" w14:textId="6ADBCED3" w:rsidR="00993839" w:rsidRPr="00993839" w:rsidRDefault="00993839" w:rsidP="00993839">
      <w:pPr>
        <w:pStyle w:val="Paragraph"/>
        <w:numPr>
          <w:ilvl w:val="0"/>
          <w:numId w:val="10"/>
        </w:numPr>
        <w:spacing w:line="360" w:lineRule="auto"/>
        <w:jc w:val="both"/>
        <w:rPr>
          <w:rFonts w:eastAsia="SimSun"/>
          <w:sz w:val="20"/>
          <w:szCs w:val="20"/>
          <w:lang w:eastAsia="zh-CN"/>
        </w:rPr>
      </w:pPr>
      <w:r w:rsidRPr="00835F3F">
        <w:rPr>
          <w:rFonts w:eastAsia="SimSun"/>
          <w:sz w:val="20"/>
          <w:szCs w:val="20"/>
          <w:lang w:eastAsia="zh-CN"/>
        </w:rPr>
        <w:t>Opportunities</w:t>
      </w:r>
    </w:p>
    <w:p w14:paraId="08C7BD6C" w14:textId="37141F94" w:rsidR="007E5CF1" w:rsidRPr="007A320C" w:rsidRDefault="007E5CF1" w:rsidP="007E5CF1">
      <w:pPr>
        <w:pStyle w:val="Paragraph"/>
        <w:spacing w:line="360" w:lineRule="auto"/>
        <w:jc w:val="both"/>
        <w:rPr>
          <w:rFonts w:eastAsia="SimSun"/>
          <w:sz w:val="20"/>
          <w:szCs w:val="20"/>
          <w:lang w:eastAsia="zh-CN"/>
        </w:rPr>
      </w:pPr>
      <w:r>
        <w:rPr>
          <w:rFonts w:eastAsia="SimSun"/>
          <w:sz w:val="20"/>
          <w:szCs w:val="20"/>
          <w:lang w:eastAsia="zh-CN"/>
        </w:rPr>
        <w:t>T</w:t>
      </w:r>
      <w:r w:rsidRPr="007A320C">
        <w:rPr>
          <w:rFonts w:eastAsia="SimSun"/>
          <w:sz w:val="20"/>
          <w:szCs w:val="20"/>
          <w:lang w:eastAsia="zh-CN"/>
        </w:rPr>
        <w:t>he global popularity of open-source urban built environment data, such as Point of Interest(POI) and Street View</w:t>
      </w:r>
      <w:r>
        <w:rPr>
          <w:rFonts w:eastAsia="SimSun"/>
          <w:sz w:val="20"/>
          <w:szCs w:val="20"/>
          <w:lang w:eastAsia="zh-CN"/>
        </w:rPr>
        <w:t xml:space="preserve"> </w:t>
      </w:r>
      <w:r w:rsidRPr="007A320C">
        <w:rPr>
          <w:rFonts w:eastAsia="SimSun"/>
          <w:sz w:val="20"/>
          <w:szCs w:val="20"/>
          <w:lang w:eastAsia="zh-CN"/>
        </w:rPr>
        <w:t>Images(SVI)</w:t>
      </w:r>
      <w:r>
        <w:rPr>
          <w:rFonts w:eastAsia="SimSun"/>
          <w:sz w:val="20"/>
          <w:szCs w:val="20"/>
          <w:lang w:eastAsia="zh-CN"/>
        </w:rPr>
        <w:t>, and</w:t>
      </w:r>
      <w:r w:rsidRPr="007A320C">
        <w:rPr>
          <w:rFonts w:eastAsia="SimSun"/>
          <w:sz w:val="20"/>
          <w:szCs w:val="20"/>
          <w:lang w:eastAsia="zh-CN"/>
        </w:rPr>
        <w:t xml:space="preserve"> </w:t>
      </w:r>
      <w:r>
        <w:rPr>
          <w:rFonts w:eastAsia="SimSun"/>
          <w:sz w:val="20"/>
          <w:szCs w:val="20"/>
          <w:lang w:eastAsia="zh-CN"/>
        </w:rPr>
        <w:t>t</w:t>
      </w:r>
      <w:r w:rsidRPr="007A320C">
        <w:rPr>
          <w:rFonts w:eastAsia="SimSun"/>
          <w:sz w:val="20"/>
          <w:szCs w:val="20"/>
          <w:lang w:eastAsia="zh-CN"/>
        </w:rPr>
        <w:t xml:space="preserve">he </w:t>
      </w:r>
      <w:r>
        <w:rPr>
          <w:rFonts w:eastAsia="SimSun"/>
          <w:sz w:val="20"/>
          <w:szCs w:val="20"/>
          <w:lang w:eastAsia="zh-CN"/>
        </w:rPr>
        <w:t xml:space="preserve">growing accessibility </w:t>
      </w:r>
      <w:r w:rsidRPr="007A320C">
        <w:rPr>
          <w:rFonts w:eastAsia="SimSun"/>
          <w:sz w:val="20"/>
          <w:szCs w:val="20"/>
          <w:lang w:eastAsia="zh-CN"/>
        </w:rPr>
        <w:t xml:space="preserve">of various machine learning models </w:t>
      </w:r>
      <w:r>
        <w:rPr>
          <w:rFonts w:eastAsia="SimSun"/>
          <w:sz w:val="20"/>
          <w:szCs w:val="20"/>
          <w:lang w:eastAsia="zh-CN"/>
        </w:rPr>
        <w:t>further</w:t>
      </w:r>
      <w:r w:rsidRPr="007A320C">
        <w:rPr>
          <w:rFonts w:eastAsia="SimSun"/>
          <w:sz w:val="20"/>
          <w:szCs w:val="20"/>
          <w:lang w:eastAsia="zh-CN"/>
        </w:rPr>
        <w:t xml:space="preserve"> enhance</w:t>
      </w:r>
      <w:r>
        <w:rPr>
          <w:rFonts w:eastAsia="SimSun"/>
          <w:sz w:val="20"/>
          <w:szCs w:val="20"/>
          <w:lang w:eastAsia="zh-CN"/>
        </w:rPr>
        <w:t>s</w:t>
      </w:r>
      <w:r w:rsidRPr="007A320C">
        <w:rPr>
          <w:rFonts w:eastAsia="SimSun"/>
          <w:sz w:val="20"/>
          <w:szCs w:val="20"/>
          <w:lang w:eastAsia="zh-CN"/>
        </w:rPr>
        <w:t xml:space="preserve"> people's ability to mine and process</w:t>
      </w:r>
      <w:r>
        <w:rPr>
          <w:rFonts w:eastAsia="SimSun"/>
          <w:sz w:val="20"/>
          <w:szCs w:val="20"/>
          <w:lang w:eastAsia="zh-CN"/>
        </w:rPr>
        <w:t xml:space="preserve"> urban </w:t>
      </w:r>
      <w:r w:rsidRPr="007A320C">
        <w:rPr>
          <w:rFonts w:eastAsia="SimSun"/>
          <w:sz w:val="20"/>
          <w:szCs w:val="20"/>
          <w:lang w:eastAsia="zh-CN"/>
        </w:rPr>
        <w:t>information</w:t>
      </w:r>
      <w:r>
        <w:rPr>
          <w:rFonts w:eastAsia="SimSun"/>
          <w:sz w:val="20"/>
          <w:szCs w:val="20"/>
          <w:lang w:eastAsia="zh-CN"/>
        </w:rPr>
        <w:t xml:space="preserve">, and </w:t>
      </w:r>
      <w:r w:rsidRPr="007A320C">
        <w:rPr>
          <w:rFonts w:eastAsia="SimSun"/>
          <w:sz w:val="20"/>
          <w:szCs w:val="20"/>
          <w:lang w:eastAsia="zh-CN"/>
        </w:rPr>
        <w:t xml:space="preserve">provides a rich and stable information source for understanding </w:t>
      </w:r>
      <w:r>
        <w:rPr>
          <w:rFonts w:eastAsia="SimSun"/>
          <w:sz w:val="20"/>
          <w:szCs w:val="20"/>
          <w:lang w:eastAsia="zh-CN"/>
        </w:rPr>
        <w:t xml:space="preserve">urban </w:t>
      </w:r>
      <w:r w:rsidRPr="007A320C">
        <w:rPr>
          <w:rFonts w:eastAsia="SimSun"/>
          <w:sz w:val="20"/>
          <w:szCs w:val="20"/>
          <w:lang w:eastAsia="zh-CN"/>
        </w:rPr>
        <w:t>activities</w:t>
      </w:r>
      <w:r>
        <w:rPr>
          <w:rFonts w:eastAsia="SimSun"/>
          <w:sz w:val="20"/>
          <w:szCs w:val="20"/>
          <w:lang w:eastAsia="zh-CN"/>
        </w:rPr>
        <w:t>.</w:t>
      </w:r>
      <w:r w:rsidRPr="007A320C">
        <w:rPr>
          <w:rFonts w:eastAsia="SimSun"/>
          <w:sz w:val="20"/>
          <w:szCs w:val="20"/>
          <w:lang w:eastAsia="zh-CN"/>
        </w:rPr>
        <w:t xml:space="preserve"> This </w:t>
      </w:r>
      <w:r>
        <w:rPr>
          <w:rFonts w:eastAsia="SimSun"/>
          <w:sz w:val="20"/>
          <w:szCs w:val="20"/>
          <w:lang w:eastAsia="zh-CN"/>
        </w:rPr>
        <w:t>inspires</w:t>
      </w:r>
      <w:r w:rsidRPr="007A320C">
        <w:rPr>
          <w:rFonts w:eastAsia="SimSun"/>
          <w:sz w:val="20"/>
          <w:szCs w:val="20"/>
          <w:lang w:eastAsia="zh-CN"/>
        </w:rPr>
        <w:t xml:space="preserve"> a new possibility to explore a universal method for understanding and predicting traffic black spots.</w:t>
      </w:r>
    </w:p>
    <w:p w14:paraId="71BA8C62" w14:textId="77777777" w:rsidR="007E5CF1" w:rsidRPr="00835F3F" w:rsidRDefault="007E5CF1" w:rsidP="007E5CF1">
      <w:pPr>
        <w:pStyle w:val="Paragraph"/>
        <w:numPr>
          <w:ilvl w:val="0"/>
          <w:numId w:val="10"/>
        </w:numPr>
        <w:spacing w:line="360" w:lineRule="auto"/>
        <w:jc w:val="both"/>
        <w:rPr>
          <w:rFonts w:eastAsia="SimSun"/>
          <w:sz w:val="20"/>
          <w:szCs w:val="20"/>
          <w:lang w:eastAsia="zh-CN"/>
        </w:rPr>
      </w:pPr>
      <w:r w:rsidRPr="007A320C">
        <w:rPr>
          <w:rFonts w:eastAsia="SimSun"/>
          <w:sz w:val="20"/>
          <w:szCs w:val="20"/>
          <w:lang w:eastAsia="zh-CN"/>
        </w:rPr>
        <w:t xml:space="preserve"> </w:t>
      </w:r>
      <w:r w:rsidRPr="00835F3F">
        <w:rPr>
          <w:rFonts w:eastAsia="SimSun"/>
          <w:sz w:val="20"/>
          <w:szCs w:val="20"/>
          <w:lang w:eastAsia="zh-CN"/>
        </w:rPr>
        <w:t>Task</w:t>
      </w:r>
    </w:p>
    <w:p w14:paraId="1CA875A1" w14:textId="77777777" w:rsidR="007E5CF1" w:rsidRPr="008C0C97" w:rsidRDefault="007E5CF1" w:rsidP="007E5CF1">
      <w:pPr>
        <w:pStyle w:val="Paragraph"/>
        <w:spacing w:line="360" w:lineRule="auto"/>
        <w:jc w:val="both"/>
        <w:rPr>
          <w:sz w:val="20"/>
          <w:szCs w:val="20"/>
        </w:rPr>
      </w:pPr>
      <w:r w:rsidRPr="008C0C97">
        <w:rPr>
          <w:sz w:val="20"/>
          <w:szCs w:val="20"/>
        </w:rPr>
        <w:t>The study outlines a traffic black spot detection method based on open-source urban built environment data. Specifically, considering that traffic accidents in the urban environment is prone to happen on the road junctions (Ewing and Dumbaugh, 2009</w:t>
      </w:r>
      <w:r w:rsidRPr="008C0C97">
        <w:rPr>
          <w:rFonts w:ascii="SimSun" w:eastAsia="SimSun" w:hAnsi="SimSun" w:cs="SimSun" w:hint="eastAsia"/>
          <w:sz w:val="20"/>
          <w:szCs w:val="20"/>
        </w:rPr>
        <w:t>；</w:t>
      </w:r>
      <w:r w:rsidRPr="008C0C97">
        <w:rPr>
          <w:sz w:val="20"/>
          <w:szCs w:val="20"/>
        </w:rPr>
        <w:t>Siddiqui, Abdel-Aty and Choi, 2012</w:t>
      </w:r>
      <w:r w:rsidRPr="008C0C97">
        <w:rPr>
          <w:rFonts w:ascii="SimSun" w:eastAsia="SimSun" w:hAnsi="SimSun" w:cs="SimSun" w:hint="eastAsia"/>
          <w:sz w:val="20"/>
          <w:szCs w:val="20"/>
        </w:rPr>
        <w:t>；</w:t>
      </w:r>
      <w:r w:rsidRPr="008C0C97">
        <w:rPr>
          <w:sz w:val="20"/>
          <w:szCs w:val="20"/>
        </w:rPr>
        <w:t>Kullgren et al., 2019)</w:t>
      </w:r>
      <w:r w:rsidRPr="008C0C97">
        <w:rPr>
          <w:rFonts w:ascii="SimSun" w:eastAsia="SimSun" w:hAnsi="SimSun" w:cs="SimSun" w:hint="eastAsia"/>
          <w:sz w:val="20"/>
          <w:szCs w:val="20"/>
        </w:rPr>
        <w:t>，</w:t>
      </w:r>
      <w:r w:rsidRPr="008C0C97">
        <w:rPr>
          <w:sz w:val="20"/>
          <w:szCs w:val="20"/>
        </w:rPr>
        <w:t xml:space="preserve">the study develops a predictive framework to identify whether a road junction is a potential traffic black spot, based on 4 dimensions </w:t>
      </w:r>
      <w:r w:rsidRPr="008C0C97">
        <w:rPr>
          <w:sz w:val="20"/>
          <w:szCs w:val="20"/>
        </w:rPr>
        <w:lastRenderedPageBreak/>
        <w:t>of built environment features on the junctions. Selected feature dimensions include, the structure and facility info of junctions, the road network configuration, the visual elements of the junction from street view, and the commercial and public activities around the junction. All the features are collected from open-source datasets with high transparency.</w:t>
      </w:r>
    </w:p>
    <w:p w14:paraId="6D9582A5" w14:textId="39AD53BF" w:rsidR="00751589" w:rsidRPr="00751589" w:rsidRDefault="007E5CF1" w:rsidP="00751589">
      <w:pPr>
        <w:pStyle w:val="Paragraph"/>
        <w:numPr>
          <w:ilvl w:val="0"/>
          <w:numId w:val="10"/>
        </w:numPr>
        <w:spacing w:line="360" w:lineRule="auto"/>
        <w:jc w:val="both"/>
        <w:rPr>
          <w:rFonts w:eastAsia="SimSun"/>
          <w:sz w:val="20"/>
          <w:szCs w:val="20"/>
          <w:lang w:eastAsia="zh-CN"/>
        </w:rPr>
      </w:pPr>
      <w:r w:rsidRPr="00835F3F">
        <w:rPr>
          <w:rFonts w:eastAsia="SimSun"/>
          <w:sz w:val="20"/>
          <w:szCs w:val="20"/>
          <w:lang w:eastAsia="zh-CN"/>
        </w:rPr>
        <w:t xml:space="preserve">Questions </w:t>
      </w:r>
    </w:p>
    <w:p w14:paraId="13849480" w14:textId="2E90CA3C" w:rsidR="007E5CF1" w:rsidRPr="00835F3F" w:rsidRDefault="000A3EBF" w:rsidP="00751589">
      <w:pPr>
        <w:pStyle w:val="Paragraph"/>
        <w:spacing w:line="360" w:lineRule="auto"/>
        <w:jc w:val="both"/>
        <w:rPr>
          <w:sz w:val="20"/>
          <w:szCs w:val="20"/>
        </w:rPr>
      </w:pPr>
      <w:ins w:id="33" w:author="Chen, Huanfa" w:date="2023-02-24T11:15:00Z">
        <w:r>
          <w:rPr>
            <w:sz w:val="20"/>
            <w:szCs w:val="20"/>
          </w:rPr>
          <w:t xml:space="preserve">This research aims to answer </w:t>
        </w:r>
      </w:ins>
      <w:del w:id="34" w:author="Chen, Huanfa" w:date="2023-02-24T11:15:00Z">
        <w:r w:rsidR="007E5CF1" w:rsidRPr="00835F3F" w:rsidDel="000A3EBF">
          <w:rPr>
            <w:sz w:val="20"/>
            <w:szCs w:val="20"/>
          </w:rPr>
          <w:delText>T</w:delText>
        </w:r>
      </w:del>
      <w:ins w:id="35" w:author="Chen, Huanfa" w:date="2023-02-24T11:15:00Z">
        <w:r>
          <w:rPr>
            <w:sz w:val="20"/>
            <w:szCs w:val="20"/>
          </w:rPr>
          <w:t>t</w:t>
        </w:r>
      </w:ins>
      <w:r w:rsidR="007E5CF1" w:rsidRPr="00835F3F">
        <w:rPr>
          <w:sz w:val="20"/>
          <w:szCs w:val="20"/>
        </w:rPr>
        <w:t>wo key questions</w:t>
      </w:r>
      <w:del w:id="36" w:author="Chen, Huanfa" w:date="2023-02-24T11:15:00Z">
        <w:r w:rsidR="007E5CF1" w:rsidRPr="00835F3F" w:rsidDel="000A3EBF">
          <w:rPr>
            <w:sz w:val="20"/>
            <w:szCs w:val="20"/>
          </w:rPr>
          <w:delText xml:space="preserve"> the research hope to answer are</w:delText>
        </w:r>
      </w:del>
      <w:r w:rsidR="007E5CF1" w:rsidRPr="00835F3F">
        <w:rPr>
          <w:sz w:val="20"/>
          <w:szCs w:val="20"/>
        </w:rPr>
        <w:t xml:space="preserve">: </w:t>
      </w:r>
    </w:p>
    <w:p w14:paraId="60419EDB" w14:textId="70D02C05" w:rsidR="007E5CF1" w:rsidRPr="00835F3F" w:rsidRDefault="007E5CF1" w:rsidP="00751589">
      <w:pPr>
        <w:pStyle w:val="Paragraph"/>
        <w:spacing w:line="360" w:lineRule="auto"/>
        <w:jc w:val="both"/>
        <w:rPr>
          <w:sz w:val="20"/>
          <w:szCs w:val="20"/>
        </w:rPr>
      </w:pPr>
      <w:r w:rsidRPr="00835F3F">
        <w:rPr>
          <w:sz w:val="20"/>
          <w:szCs w:val="20"/>
        </w:rPr>
        <w:t xml:space="preserve">(1) To what extent, the static built environment feautres can be used to predict the risk </w:t>
      </w:r>
      <w:r w:rsidR="002979FE" w:rsidRPr="00751589">
        <w:rPr>
          <w:sz w:val="20"/>
          <w:szCs w:val="20"/>
        </w:rPr>
        <w:t>of</w:t>
      </w:r>
      <w:r w:rsidR="002979FE" w:rsidRPr="00835F3F">
        <w:rPr>
          <w:sz w:val="20"/>
          <w:szCs w:val="20"/>
        </w:rPr>
        <w:t xml:space="preserve"> road junctions </w:t>
      </w:r>
      <w:r w:rsidRPr="00835F3F">
        <w:rPr>
          <w:sz w:val="20"/>
          <w:szCs w:val="20"/>
        </w:rPr>
        <w:t>as traffic black spot</w:t>
      </w:r>
      <w:r w:rsidR="002979FE">
        <w:rPr>
          <w:sz w:val="20"/>
          <w:szCs w:val="20"/>
        </w:rPr>
        <w:t>s</w:t>
      </w:r>
      <w:r w:rsidRPr="00835F3F">
        <w:rPr>
          <w:sz w:val="20"/>
          <w:szCs w:val="20"/>
        </w:rPr>
        <w:t>?</w:t>
      </w:r>
    </w:p>
    <w:p w14:paraId="507825C7" w14:textId="79A9AE63" w:rsidR="007E5CF1" w:rsidRPr="00835F3F" w:rsidRDefault="007E5CF1" w:rsidP="00751589">
      <w:pPr>
        <w:pStyle w:val="Paragraph"/>
        <w:spacing w:line="360" w:lineRule="auto"/>
        <w:jc w:val="both"/>
        <w:rPr>
          <w:sz w:val="20"/>
          <w:szCs w:val="20"/>
        </w:rPr>
      </w:pPr>
      <w:r w:rsidRPr="00835F3F">
        <w:rPr>
          <w:sz w:val="20"/>
          <w:szCs w:val="20"/>
        </w:rPr>
        <w:t xml:space="preserve">(2) Which built environment features, compared to other features may contribute more to the accurate prediction of  risk as traffice black spot </w:t>
      </w:r>
      <w:r w:rsidR="002979FE">
        <w:rPr>
          <w:sz w:val="20"/>
          <w:szCs w:val="20"/>
        </w:rPr>
        <w:t>for</w:t>
      </w:r>
      <w:r w:rsidRPr="00835F3F">
        <w:rPr>
          <w:sz w:val="20"/>
          <w:szCs w:val="20"/>
        </w:rPr>
        <w:t xml:space="preserve"> road junctions.</w:t>
      </w:r>
    </w:p>
    <w:p w14:paraId="60B079E1" w14:textId="7A391197" w:rsidR="00C86A9F" w:rsidRDefault="00C86A9F" w:rsidP="00AB33EE">
      <w:pPr>
        <w:pStyle w:val="Newparagraph"/>
        <w:spacing w:line="360" w:lineRule="auto"/>
        <w:ind w:firstLine="0"/>
        <w:jc w:val="both"/>
        <w:rPr>
          <w:sz w:val="20"/>
          <w:szCs w:val="20"/>
        </w:rPr>
      </w:pPr>
    </w:p>
    <w:p w14:paraId="7A64BF38" w14:textId="0608C0CE" w:rsidR="00751589" w:rsidRDefault="00751589" w:rsidP="00AB33EE">
      <w:pPr>
        <w:pStyle w:val="Newparagraph"/>
        <w:spacing w:line="360" w:lineRule="auto"/>
        <w:ind w:firstLine="0"/>
        <w:jc w:val="both"/>
        <w:rPr>
          <w:sz w:val="20"/>
          <w:szCs w:val="20"/>
        </w:rPr>
      </w:pPr>
    </w:p>
    <w:p w14:paraId="18D96340" w14:textId="66C13B81" w:rsidR="00751589" w:rsidRDefault="00751589" w:rsidP="00AB33EE">
      <w:pPr>
        <w:pStyle w:val="Newparagraph"/>
        <w:spacing w:line="360" w:lineRule="auto"/>
        <w:ind w:firstLine="0"/>
        <w:jc w:val="both"/>
        <w:rPr>
          <w:sz w:val="20"/>
          <w:szCs w:val="20"/>
        </w:rPr>
      </w:pPr>
    </w:p>
    <w:p w14:paraId="1E14B8FB" w14:textId="1C0924FE" w:rsidR="00751589" w:rsidRDefault="00751589" w:rsidP="00AB33EE">
      <w:pPr>
        <w:pStyle w:val="Newparagraph"/>
        <w:spacing w:line="360" w:lineRule="auto"/>
        <w:ind w:firstLine="0"/>
        <w:jc w:val="both"/>
        <w:rPr>
          <w:sz w:val="20"/>
          <w:szCs w:val="20"/>
        </w:rPr>
      </w:pPr>
    </w:p>
    <w:p w14:paraId="25DCD368" w14:textId="23A6F9ED" w:rsidR="00751589" w:rsidRDefault="00751589" w:rsidP="00AB33EE">
      <w:pPr>
        <w:pStyle w:val="Newparagraph"/>
        <w:spacing w:line="360" w:lineRule="auto"/>
        <w:ind w:firstLine="0"/>
        <w:jc w:val="both"/>
        <w:rPr>
          <w:sz w:val="20"/>
          <w:szCs w:val="20"/>
        </w:rPr>
      </w:pPr>
    </w:p>
    <w:p w14:paraId="57CEB4F7" w14:textId="30014697" w:rsidR="00751589" w:rsidRDefault="00751589" w:rsidP="00AB33EE">
      <w:pPr>
        <w:pStyle w:val="Newparagraph"/>
        <w:spacing w:line="360" w:lineRule="auto"/>
        <w:ind w:firstLine="0"/>
        <w:jc w:val="both"/>
        <w:rPr>
          <w:sz w:val="20"/>
          <w:szCs w:val="20"/>
        </w:rPr>
      </w:pPr>
    </w:p>
    <w:p w14:paraId="3BFDE70C" w14:textId="1695892F" w:rsidR="00751589" w:rsidRDefault="00751589" w:rsidP="00AB33EE">
      <w:pPr>
        <w:pStyle w:val="Newparagraph"/>
        <w:spacing w:line="360" w:lineRule="auto"/>
        <w:ind w:firstLine="0"/>
        <w:jc w:val="both"/>
        <w:rPr>
          <w:sz w:val="20"/>
          <w:szCs w:val="20"/>
        </w:rPr>
      </w:pPr>
    </w:p>
    <w:p w14:paraId="01BC910B" w14:textId="3A14F29E" w:rsidR="00751589" w:rsidRDefault="00751589" w:rsidP="00AB33EE">
      <w:pPr>
        <w:pStyle w:val="Newparagraph"/>
        <w:spacing w:line="360" w:lineRule="auto"/>
        <w:ind w:firstLine="0"/>
        <w:jc w:val="both"/>
        <w:rPr>
          <w:sz w:val="20"/>
          <w:szCs w:val="20"/>
        </w:rPr>
      </w:pPr>
    </w:p>
    <w:p w14:paraId="50AC63E7" w14:textId="008170DC" w:rsidR="00751589" w:rsidRDefault="00751589" w:rsidP="00AB33EE">
      <w:pPr>
        <w:pStyle w:val="Newparagraph"/>
        <w:spacing w:line="360" w:lineRule="auto"/>
        <w:ind w:firstLine="0"/>
        <w:jc w:val="both"/>
        <w:rPr>
          <w:sz w:val="20"/>
          <w:szCs w:val="20"/>
        </w:rPr>
      </w:pPr>
    </w:p>
    <w:p w14:paraId="00D35688" w14:textId="46AB5222" w:rsidR="00751589" w:rsidRDefault="00751589" w:rsidP="00AB33EE">
      <w:pPr>
        <w:pStyle w:val="Newparagraph"/>
        <w:spacing w:line="360" w:lineRule="auto"/>
        <w:ind w:firstLine="0"/>
        <w:jc w:val="both"/>
        <w:rPr>
          <w:sz w:val="20"/>
          <w:szCs w:val="20"/>
        </w:rPr>
      </w:pPr>
    </w:p>
    <w:p w14:paraId="357AC691" w14:textId="42207C98" w:rsidR="00751589" w:rsidRDefault="00751589" w:rsidP="00AB33EE">
      <w:pPr>
        <w:pStyle w:val="Newparagraph"/>
        <w:spacing w:line="360" w:lineRule="auto"/>
        <w:ind w:firstLine="0"/>
        <w:jc w:val="both"/>
        <w:rPr>
          <w:sz w:val="20"/>
          <w:szCs w:val="20"/>
        </w:rPr>
      </w:pPr>
    </w:p>
    <w:p w14:paraId="7358BDD7" w14:textId="2E77CD27" w:rsidR="00751589" w:rsidRDefault="00751589" w:rsidP="00AB33EE">
      <w:pPr>
        <w:pStyle w:val="Newparagraph"/>
        <w:spacing w:line="360" w:lineRule="auto"/>
        <w:ind w:firstLine="0"/>
        <w:jc w:val="both"/>
        <w:rPr>
          <w:sz w:val="20"/>
          <w:szCs w:val="20"/>
        </w:rPr>
      </w:pPr>
    </w:p>
    <w:p w14:paraId="4506284F" w14:textId="1845420F" w:rsidR="00751589" w:rsidRDefault="00751589" w:rsidP="00AB33EE">
      <w:pPr>
        <w:pStyle w:val="Newparagraph"/>
        <w:spacing w:line="360" w:lineRule="auto"/>
        <w:ind w:firstLine="0"/>
        <w:jc w:val="both"/>
        <w:rPr>
          <w:sz w:val="20"/>
          <w:szCs w:val="20"/>
        </w:rPr>
      </w:pPr>
    </w:p>
    <w:p w14:paraId="3403E762" w14:textId="14D05B58" w:rsidR="00751589" w:rsidRDefault="00751589" w:rsidP="00AB33EE">
      <w:pPr>
        <w:pStyle w:val="Newparagraph"/>
        <w:spacing w:line="360" w:lineRule="auto"/>
        <w:ind w:firstLine="0"/>
        <w:jc w:val="both"/>
        <w:rPr>
          <w:sz w:val="20"/>
          <w:szCs w:val="20"/>
        </w:rPr>
      </w:pPr>
    </w:p>
    <w:p w14:paraId="184CF00D" w14:textId="5AA1D539" w:rsidR="00751589" w:rsidRDefault="00751589" w:rsidP="00AB33EE">
      <w:pPr>
        <w:pStyle w:val="Newparagraph"/>
        <w:spacing w:line="360" w:lineRule="auto"/>
        <w:ind w:firstLine="0"/>
        <w:jc w:val="both"/>
        <w:rPr>
          <w:sz w:val="20"/>
          <w:szCs w:val="20"/>
        </w:rPr>
      </w:pPr>
    </w:p>
    <w:p w14:paraId="0D7DD5E2" w14:textId="2F830157" w:rsidR="00751589" w:rsidRDefault="00751589" w:rsidP="00AB33EE">
      <w:pPr>
        <w:pStyle w:val="Newparagraph"/>
        <w:spacing w:line="360" w:lineRule="auto"/>
        <w:ind w:firstLine="0"/>
        <w:jc w:val="both"/>
        <w:rPr>
          <w:sz w:val="20"/>
          <w:szCs w:val="20"/>
        </w:rPr>
      </w:pPr>
    </w:p>
    <w:p w14:paraId="4FD72FF6" w14:textId="0D57C38A" w:rsidR="00751589" w:rsidRDefault="00751589" w:rsidP="00AB33EE">
      <w:pPr>
        <w:pStyle w:val="Newparagraph"/>
        <w:spacing w:line="360" w:lineRule="auto"/>
        <w:ind w:firstLine="0"/>
        <w:jc w:val="both"/>
        <w:rPr>
          <w:sz w:val="20"/>
          <w:szCs w:val="20"/>
        </w:rPr>
      </w:pPr>
    </w:p>
    <w:p w14:paraId="7AF5506F" w14:textId="301BA138" w:rsidR="00751589" w:rsidRDefault="00751589" w:rsidP="00AB33EE">
      <w:pPr>
        <w:pStyle w:val="Newparagraph"/>
        <w:spacing w:line="360" w:lineRule="auto"/>
        <w:ind w:firstLine="0"/>
        <w:jc w:val="both"/>
        <w:rPr>
          <w:sz w:val="20"/>
          <w:szCs w:val="20"/>
        </w:rPr>
      </w:pPr>
    </w:p>
    <w:p w14:paraId="2F04B497" w14:textId="497289BF" w:rsidR="00751589" w:rsidRDefault="00751589" w:rsidP="00AB33EE">
      <w:pPr>
        <w:pStyle w:val="Newparagraph"/>
        <w:spacing w:line="360" w:lineRule="auto"/>
        <w:ind w:firstLine="0"/>
        <w:jc w:val="both"/>
        <w:rPr>
          <w:sz w:val="20"/>
          <w:szCs w:val="20"/>
        </w:rPr>
      </w:pPr>
    </w:p>
    <w:p w14:paraId="4A1B498A" w14:textId="13E11538" w:rsidR="000B1546" w:rsidRDefault="000B1546" w:rsidP="00AB33EE">
      <w:pPr>
        <w:pStyle w:val="Newparagraph"/>
        <w:spacing w:line="360" w:lineRule="auto"/>
        <w:ind w:firstLine="0"/>
        <w:jc w:val="both"/>
        <w:rPr>
          <w:sz w:val="20"/>
          <w:szCs w:val="20"/>
        </w:rPr>
      </w:pPr>
    </w:p>
    <w:p w14:paraId="3CF7AFE7" w14:textId="0524115B" w:rsidR="000B1546" w:rsidRDefault="000B1546" w:rsidP="00AB33EE">
      <w:pPr>
        <w:pStyle w:val="Newparagraph"/>
        <w:spacing w:line="360" w:lineRule="auto"/>
        <w:ind w:firstLine="0"/>
        <w:jc w:val="both"/>
        <w:rPr>
          <w:sz w:val="20"/>
          <w:szCs w:val="20"/>
        </w:rPr>
      </w:pPr>
    </w:p>
    <w:p w14:paraId="53BA7AC4" w14:textId="77777777" w:rsidR="000B1546" w:rsidRDefault="000B1546" w:rsidP="00AB33EE">
      <w:pPr>
        <w:pStyle w:val="Newparagraph"/>
        <w:spacing w:line="360" w:lineRule="auto"/>
        <w:ind w:firstLine="0"/>
        <w:jc w:val="both"/>
        <w:rPr>
          <w:sz w:val="20"/>
          <w:szCs w:val="20"/>
        </w:rPr>
      </w:pPr>
    </w:p>
    <w:p w14:paraId="6999D165" w14:textId="4D0309AD" w:rsidR="00751589" w:rsidRDefault="00751589" w:rsidP="00AB33EE">
      <w:pPr>
        <w:pStyle w:val="Newparagraph"/>
        <w:spacing w:line="360" w:lineRule="auto"/>
        <w:ind w:firstLine="0"/>
        <w:jc w:val="both"/>
        <w:rPr>
          <w:sz w:val="20"/>
          <w:szCs w:val="20"/>
        </w:rPr>
      </w:pPr>
    </w:p>
    <w:p w14:paraId="0897009A" w14:textId="77777777" w:rsidR="00751589" w:rsidRPr="00835F3F" w:rsidRDefault="00751589" w:rsidP="00AB33EE">
      <w:pPr>
        <w:pStyle w:val="Newparagraph"/>
        <w:spacing w:line="360" w:lineRule="auto"/>
        <w:ind w:firstLine="0"/>
        <w:jc w:val="both"/>
        <w:rPr>
          <w:sz w:val="20"/>
          <w:szCs w:val="20"/>
        </w:rPr>
      </w:pPr>
    </w:p>
    <w:p w14:paraId="2DD481BB" w14:textId="0A219DA4" w:rsidR="002F5BC8" w:rsidRPr="00835F3F" w:rsidRDefault="00831A80" w:rsidP="00AB33EE">
      <w:pPr>
        <w:pStyle w:val="Heading1"/>
        <w:spacing w:line="360" w:lineRule="auto"/>
        <w:rPr>
          <w:rFonts w:cs="Times New Roman"/>
          <w:sz w:val="20"/>
          <w:szCs w:val="20"/>
        </w:rPr>
      </w:pPr>
      <w:r w:rsidRPr="00835F3F">
        <w:rPr>
          <w:rFonts w:cs="Times New Roman"/>
          <w:sz w:val="20"/>
          <w:szCs w:val="20"/>
        </w:rPr>
        <w:lastRenderedPageBreak/>
        <w:t>Literature Review</w:t>
      </w:r>
    </w:p>
    <w:p w14:paraId="53C65DA3" w14:textId="748AEBEB" w:rsidR="009820B7" w:rsidRPr="00835F3F" w:rsidRDefault="003E0684" w:rsidP="00AB33EE">
      <w:pPr>
        <w:pStyle w:val="Heading2"/>
        <w:spacing w:line="360" w:lineRule="auto"/>
        <w:rPr>
          <w:rFonts w:cs="Times New Roman"/>
          <w:bCs w:val="0"/>
          <w:iCs w:val="0"/>
          <w:sz w:val="20"/>
          <w:szCs w:val="20"/>
        </w:rPr>
      </w:pPr>
      <w:r w:rsidRPr="00835F3F">
        <w:rPr>
          <w:rFonts w:cs="Times New Roman"/>
          <w:bCs w:val="0"/>
          <w:iCs w:val="0"/>
          <w:sz w:val="20"/>
          <w:szCs w:val="20"/>
        </w:rPr>
        <w:t>Traffic Accidents and Built Environment Triggers</w:t>
      </w:r>
    </w:p>
    <w:p w14:paraId="1CEF4688" w14:textId="77777777" w:rsidR="00590E85" w:rsidRPr="003F0F73" w:rsidRDefault="00590E85" w:rsidP="00AB33EE">
      <w:pPr>
        <w:pStyle w:val="Paragraph"/>
        <w:spacing w:line="360" w:lineRule="auto"/>
        <w:jc w:val="both"/>
        <w:rPr>
          <w:sz w:val="20"/>
          <w:szCs w:val="20"/>
        </w:rPr>
      </w:pPr>
      <w:bookmarkStart w:id="37" w:name="_Hlk125741387"/>
      <w:r w:rsidRPr="00835F3F">
        <w:rPr>
          <w:sz w:val="20"/>
          <w:szCs w:val="20"/>
        </w:rPr>
        <w:t xml:space="preserve">Numerous studies have explored and examined the built-environment triggers for traffic accidents. </w:t>
      </w:r>
      <w:r w:rsidRPr="003F0F73">
        <w:rPr>
          <w:rFonts w:eastAsia="SimSun"/>
          <w:sz w:val="20"/>
          <w:szCs w:val="20"/>
          <w:lang w:eastAsia="zh-CN"/>
        </w:rPr>
        <w:t>In terms of accident types, most studies focus on road crashes dominated by vehicle traffic, and the common types of accidents include vehicle-to-vehicle (Asadi et al., 2022), vehicle-to-pedestrian (Ukkusuri et al., 2012; Osama &amp; Sayed, 2017), and vehicle-to-bicycle (Gitelman et al., 2017).</w:t>
      </w:r>
    </w:p>
    <w:p w14:paraId="22718728" w14:textId="4D81012D" w:rsidR="00590E85" w:rsidRDefault="00590E85" w:rsidP="00AB33EE">
      <w:pPr>
        <w:pStyle w:val="Newparagraph"/>
        <w:spacing w:before="240" w:line="360" w:lineRule="auto"/>
        <w:ind w:firstLine="0"/>
        <w:jc w:val="both"/>
        <w:rPr>
          <w:rFonts w:eastAsia="SimSun"/>
          <w:sz w:val="20"/>
          <w:szCs w:val="20"/>
          <w:lang w:eastAsia="zh-CN"/>
        </w:rPr>
      </w:pPr>
      <w:r w:rsidRPr="002A1BFC">
        <w:rPr>
          <w:rFonts w:eastAsia="SimSun"/>
          <w:sz w:val="20"/>
          <w:szCs w:val="20"/>
          <w:lang w:eastAsia="zh-CN"/>
        </w:rPr>
        <w:t xml:space="preserve">As for the </w:t>
      </w:r>
      <w:r w:rsidRPr="00835F3F">
        <w:rPr>
          <w:sz w:val="20"/>
          <w:szCs w:val="20"/>
        </w:rPr>
        <w:t>built-environment triggers</w:t>
      </w:r>
      <w:r w:rsidRPr="002A1BFC">
        <w:rPr>
          <w:rFonts w:eastAsia="SimSun"/>
          <w:sz w:val="20"/>
          <w:szCs w:val="20"/>
          <w:lang w:eastAsia="zh-CN"/>
        </w:rPr>
        <w:t xml:space="preserve">, in a broad sense, the built environment </w:t>
      </w:r>
      <w:r w:rsidR="00993839">
        <w:rPr>
          <w:rFonts w:eastAsia="SimSun" w:hint="eastAsia"/>
          <w:sz w:val="20"/>
          <w:szCs w:val="20"/>
          <w:lang w:eastAsia="zh-CN"/>
        </w:rPr>
        <w:t>features</w:t>
      </w:r>
      <w:r w:rsidR="00993839">
        <w:rPr>
          <w:rFonts w:eastAsia="SimSun"/>
          <w:sz w:val="20"/>
          <w:szCs w:val="20"/>
          <w:lang w:eastAsia="zh-CN"/>
        </w:rPr>
        <w:t xml:space="preserve"> </w:t>
      </w:r>
      <w:r w:rsidRPr="002A1BFC">
        <w:rPr>
          <w:rFonts w:eastAsia="SimSun"/>
          <w:sz w:val="20"/>
          <w:szCs w:val="20"/>
          <w:lang w:eastAsia="zh-CN"/>
        </w:rPr>
        <w:t>can be associated with all physical structures built by humans to support human activities, covering cities, villages, buildings, infrastructure</w:t>
      </w:r>
      <w:r w:rsidR="00993839">
        <w:rPr>
          <w:rFonts w:eastAsia="SimSun"/>
          <w:sz w:val="20"/>
          <w:szCs w:val="20"/>
          <w:lang w:eastAsia="zh-CN"/>
        </w:rPr>
        <w:t>s</w:t>
      </w:r>
      <w:r w:rsidRPr="002A1BFC">
        <w:rPr>
          <w:rFonts w:eastAsia="SimSun"/>
          <w:sz w:val="20"/>
          <w:szCs w:val="20"/>
          <w:lang w:eastAsia="zh-CN"/>
        </w:rPr>
        <w:t xml:space="preserve">, etc. (Portella, 2014). In a narrow sense, the 5D indicators, namely (population) density, (land-use) diversity, (land-use) design, traffic distance, and destination accessibility, as common built environment features, are often considered related to traffic risk (Ewing &amp; Cervero, 2010). These characteristics are emphatically related to land use and </w:t>
      </w:r>
      <w:r w:rsidR="006F6AE0">
        <w:rPr>
          <w:rFonts w:eastAsia="SimSun"/>
          <w:sz w:val="20"/>
          <w:szCs w:val="20"/>
          <w:lang w:eastAsia="zh-CN"/>
        </w:rPr>
        <w:t>r</w:t>
      </w:r>
      <w:r w:rsidR="006F6AE0" w:rsidRPr="006F6AE0">
        <w:rPr>
          <w:rFonts w:eastAsia="SimSun"/>
          <w:sz w:val="20"/>
          <w:szCs w:val="20"/>
          <w:lang w:eastAsia="zh-CN"/>
        </w:rPr>
        <w:t xml:space="preserve">oadway and </w:t>
      </w:r>
      <w:r w:rsidR="006F6AE0">
        <w:rPr>
          <w:rFonts w:eastAsia="SimSun"/>
          <w:sz w:val="20"/>
          <w:szCs w:val="20"/>
          <w:lang w:eastAsia="zh-CN"/>
        </w:rPr>
        <w:t>r</w:t>
      </w:r>
      <w:r w:rsidR="006F6AE0" w:rsidRPr="006F6AE0">
        <w:rPr>
          <w:rFonts w:eastAsia="SimSun"/>
          <w:sz w:val="20"/>
          <w:szCs w:val="20"/>
          <w:lang w:eastAsia="zh-CN"/>
        </w:rPr>
        <w:t xml:space="preserve">oad </w:t>
      </w:r>
      <w:r w:rsidR="006F6AE0">
        <w:rPr>
          <w:rFonts w:eastAsia="SimSun"/>
          <w:sz w:val="20"/>
          <w:szCs w:val="20"/>
          <w:lang w:eastAsia="zh-CN"/>
        </w:rPr>
        <w:t>n</w:t>
      </w:r>
      <w:r w:rsidR="006F6AE0" w:rsidRPr="006F6AE0">
        <w:rPr>
          <w:rFonts w:eastAsia="SimSun"/>
          <w:sz w:val="20"/>
          <w:szCs w:val="20"/>
          <w:lang w:eastAsia="zh-CN"/>
        </w:rPr>
        <w:t>etwork</w:t>
      </w:r>
      <w:r w:rsidRPr="002A1BFC">
        <w:rPr>
          <w:rFonts w:eastAsia="SimSun"/>
          <w:sz w:val="20"/>
          <w:szCs w:val="20"/>
          <w:lang w:eastAsia="zh-CN"/>
        </w:rPr>
        <w:t xml:space="preserve">,  </w:t>
      </w:r>
      <w:r>
        <w:rPr>
          <w:rFonts w:eastAsia="SimSun"/>
          <w:sz w:val="20"/>
          <w:szCs w:val="20"/>
          <w:lang w:eastAsia="zh-CN"/>
        </w:rPr>
        <w:t>which</w:t>
      </w:r>
      <w:r w:rsidRPr="002A1BFC">
        <w:rPr>
          <w:rFonts w:eastAsia="SimSun"/>
          <w:sz w:val="20"/>
          <w:szCs w:val="20"/>
          <w:lang w:eastAsia="zh-CN"/>
        </w:rPr>
        <w:t xml:space="preserve"> directly affect traffic volume and speed (Huang, Wang, and Patton, 2018).</w:t>
      </w:r>
    </w:p>
    <w:p w14:paraId="5D900A87" w14:textId="26B86C1D" w:rsidR="00AB33EE" w:rsidRPr="00AB33EE" w:rsidRDefault="00AB33EE" w:rsidP="00AB33EE">
      <w:pPr>
        <w:pStyle w:val="Paragraph"/>
        <w:numPr>
          <w:ilvl w:val="0"/>
          <w:numId w:val="10"/>
        </w:numPr>
        <w:spacing w:line="360" w:lineRule="auto"/>
        <w:jc w:val="both"/>
        <w:rPr>
          <w:rFonts w:eastAsia="SimSun"/>
          <w:sz w:val="20"/>
          <w:szCs w:val="20"/>
          <w:lang w:eastAsia="zh-CN"/>
        </w:rPr>
      </w:pPr>
      <w:r w:rsidRPr="00AB33EE">
        <w:rPr>
          <w:rFonts w:eastAsia="SimSun"/>
          <w:sz w:val="20"/>
          <w:szCs w:val="20"/>
          <w:lang w:eastAsia="zh-CN"/>
        </w:rPr>
        <w:t>Land</w:t>
      </w:r>
      <w:r w:rsidR="00993839">
        <w:rPr>
          <w:rFonts w:eastAsia="SimSun"/>
          <w:sz w:val="20"/>
          <w:szCs w:val="20"/>
          <w:lang w:eastAsia="zh-CN"/>
        </w:rPr>
        <w:t>-</w:t>
      </w:r>
      <w:r w:rsidRPr="00AB33EE">
        <w:rPr>
          <w:rFonts w:eastAsia="SimSun"/>
          <w:sz w:val="20"/>
          <w:szCs w:val="20"/>
          <w:lang w:eastAsia="zh-CN"/>
        </w:rPr>
        <w:t>Use</w:t>
      </w:r>
    </w:p>
    <w:bookmarkEnd w:id="37"/>
    <w:p w14:paraId="4CE0BE16" w14:textId="6B820195" w:rsidR="00590E85" w:rsidRPr="00EA041F" w:rsidRDefault="00590E85" w:rsidP="00AB33EE">
      <w:pPr>
        <w:pStyle w:val="Newparagraph"/>
        <w:spacing w:before="240" w:line="360" w:lineRule="auto"/>
        <w:ind w:firstLine="0"/>
        <w:jc w:val="both"/>
        <w:rPr>
          <w:rFonts w:eastAsia="SimSun"/>
          <w:sz w:val="20"/>
          <w:szCs w:val="20"/>
          <w:lang w:eastAsia="zh-CN"/>
        </w:rPr>
      </w:pPr>
      <w:r w:rsidRPr="002A1BFC">
        <w:rPr>
          <w:rFonts w:eastAsia="SimSun"/>
          <w:sz w:val="20"/>
          <w:szCs w:val="20"/>
          <w:lang w:eastAsia="zh-CN"/>
        </w:rPr>
        <w:t>Regarding land use, the land use diversity, specific land use types, and the distance to facilities</w:t>
      </w:r>
      <w:r>
        <w:rPr>
          <w:rFonts w:eastAsia="SimSun"/>
          <w:sz w:val="20"/>
          <w:szCs w:val="20"/>
          <w:lang w:eastAsia="zh-CN"/>
        </w:rPr>
        <w:t xml:space="preserve"> </w:t>
      </w:r>
      <w:r w:rsidRPr="002A1BFC">
        <w:rPr>
          <w:rFonts w:eastAsia="SimSun"/>
          <w:sz w:val="20"/>
          <w:szCs w:val="20"/>
          <w:lang w:eastAsia="zh-CN"/>
        </w:rPr>
        <w:t>corresponding to land use are related to traffic accident risks.</w:t>
      </w:r>
      <w:r>
        <w:rPr>
          <w:rFonts w:eastAsia="SimSun"/>
          <w:sz w:val="20"/>
          <w:szCs w:val="20"/>
          <w:lang w:eastAsia="zh-CN"/>
        </w:rPr>
        <w:t xml:space="preserve"> </w:t>
      </w:r>
      <w:r w:rsidRPr="002A1BFC">
        <w:rPr>
          <w:rFonts w:eastAsia="SimSun"/>
          <w:sz w:val="20"/>
          <w:szCs w:val="20"/>
          <w:lang w:eastAsia="zh-CN"/>
        </w:rPr>
        <w:t>Specifically, Wang and Kockelman (2013) introduced land use entropy as an index to measure land use balance(diversity)</w:t>
      </w:r>
      <w:r w:rsidR="00993839">
        <w:rPr>
          <w:rFonts w:eastAsia="SimSun"/>
          <w:sz w:val="20"/>
          <w:szCs w:val="20"/>
          <w:lang w:eastAsia="zh-CN"/>
        </w:rPr>
        <w:t xml:space="preserve"> and</w:t>
      </w:r>
      <w:r w:rsidRPr="002A1BFC">
        <w:rPr>
          <w:rFonts w:eastAsia="SimSun"/>
          <w:sz w:val="20"/>
          <w:szCs w:val="20"/>
          <w:lang w:eastAsia="zh-CN"/>
        </w:rPr>
        <w:t xml:space="preserve"> found that more balanced land development had a slightly positive effect on reducing severe crashes.</w:t>
      </w:r>
      <w:r>
        <w:rPr>
          <w:rFonts w:eastAsia="SimSun"/>
          <w:sz w:val="20"/>
          <w:szCs w:val="20"/>
          <w:lang w:eastAsia="zh-CN"/>
        </w:rPr>
        <w:t xml:space="preserve"> </w:t>
      </w:r>
      <w:r w:rsidRPr="002A1BFC">
        <w:rPr>
          <w:rFonts w:eastAsia="SimSun"/>
          <w:sz w:val="20"/>
          <w:szCs w:val="20"/>
          <w:lang w:eastAsia="zh-CN"/>
        </w:rPr>
        <w:t xml:space="preserve">Similarly, Chen and Shen (2016) believe that higher land use diversity in the region can reduce the risk of cycling by reducing the travel distance, thereby reducing the collision frequency </w:t>
      </w:r>
      <w:r w:rsidR="002979FE">
        <w:rPr>
          <w:rFonts w:eastAsia="SimSun"/>
          <w:sz w:val="20"/>
          <w:szCs w:val="20"/>
          <w:lang w:eastAsia="zh-CN"/>
        </w:rPr>
        <w:t xml:space="preserve">of </w:t>
      </w:r>
      <w:r w:rsidRPr="002A1BFC">
        <w:rPr>
          <w:rFonts w:eastAsia="SimSun"/>
          <w:sz w:val="20"/>
          <w:szCs w:val="20"/>
          <w:lang w:eastAsia="zh-CN"/>
        </w:rPr>
        <w:t>vehicle-bicycle collisions.</w:t>
      </w:r>
      <w:r>
        <w:rPr>
          <w:rFonts w:eastAsia="SimSun"/>
          <w:sz w:val="20"/>
          <w:szCs w:val="20"/>
          <w:lang w:eastAsia="zh-CN"/>
        </w:rPr>
        <w:t xml:space="preserve"> </w:t>
      </w:r>
      <w:r w:rsidRPr="00EA041F">
        <w:rPr>
          <w:rFonts w:eastAsia="SimSun"/>
          <w:sz w:val="20"/>
          <w:szCs w:val="20"/>
          <w:lang w:eastAsia="zh-CN"/>
        </w:rPr>
        <w:t>Ukkusuri et al. (2012) found that specific land use types, such as industrial</w:t>
      </w:r>
      <w:r>
        <w:rPr>
          <w:rFonts w:eastAsia="SimSun"/>
          <w:sz w:val="20"/>
          <w:szCs w:val="20"/>
          <w:lang w:eastAsia="zh-CN"/>
        </w:rPr>
        <w:t xml:space="preserve"> and</w:t>
      </w:r>
      <w:r w:rsidRPr="00EA041F">
        <w:rPr>
          <w:rFonts w:eastAsia="SimSun"/>
          <w:sz w:val="20"/>
          <w:szCs w:val="20"/>
          <w:lang w:eastAsia="zh-CN"/>
        </w:rPr>
        <w:t xml:space="preserve"> commercial</w:t>
      </w:r>
      <w:r w:rsidR="006F6AE0">
        <w:rPr>
          <w:rFonts w:eastAsia="SimSun"/>
          <w:sz w:val="20"/>
          <w:szCs w:val="20"/>
          <w:lang w:eastAsia="zh-CN"/>
        </w:rPr>
        <w:t>,</w:t>
      </w:r>
      <w:r w:rsidRPr="00EA041F">
        <w:rPr>
          <w:rFonts w:eastAsia="SimSun"/>
          <w:sz w:val="20"/>
          <w:szCs w:val="20"/>
          <w:lang w:eastAsia="zh-CN"/>
        </w:rPr>
        <w:t xml:space="preserve"> have a greater probability of pedestrian collisions. Proximity to specific services, such as schools, transport stops, etc., increase</w:t>
      </w:r>
      <w:r w:rsidR="006F6AE0">
        <w:rPr>
          <w:rFonts w:eastAsia="SimSun"/>
          <w:sz w:val="20"/>
          <w:szCs w:val="20"/>
          <w:lang w:eastAsia="zh-CN"/>
        </w:rPr>
        <w:t>d</w:t>
      </w:r>
      <w:r w:rsidRPr="00EA041F">
        <w:rPr>
          <w:rFonts w:eastAsia="SimSun"/>
          <w:sz w:val="20"/>
          <w:szCs w:val="20"/>
          <w:lang w:eastAsia="zh-CN"/>
        </w:rPr>
        <w:t xml:space="preserve"> the risk of crashes (Pljakić, Jovanović and Matović, 2022; Mukoko </w:t>
      </w:r>
      <w:r w:rsidR="001C62D8">
        <w:rPr>
          <w:rFonts w:eastAsia="SimSun"/>
          <w:sz w:val="20"/>
          <w:szCs w:val="20"/>
          <w:lang w:eastAsia="zh-CN"/>
        </w:rPr>
        <w:t>&amp;</w:t>
      </w:r>
      <w:r w:rsidRPr="00EA041F">
        <w:rPr>
          <w:rFonts w:eastAsia="SimSun"/>
          <w:sz w:val="20"/>
          <w:szCs w:val="20"/>
          <w:lang w:eastAsia="zh-CN"/>
        </w:rPr>
        <w:t xml:space="preserve"> Pulugurtha, 2019).</w:t>
      </w:r>
      <w:r>
        <w:rPr>
          <w:rFonts w:eastAsia="SimSun"/>
          <w:sz w:val="20"/>
          <w:szCs w:val="20"/>
          <w:lang w:eastAsia="zh-CN"/>
        </w:rPr>
        <w:t xml:space="preserve"> </w:t>
      </w:r>
      <w:r w:rsidRPr="00EA041F">
        <w:rPr>
          <w:rFonts w:eastAsia="SimSun"/>
          <w:sz w:val="20"/>
          <w:szCs w:val="20"/>
          <w:lang w:eastAsia="zh-CN"/>
        </w:rPr>
        <w:t xml:space="preserve">In addition, in the study of Wang et al. (2016), the land use intensity calculated based on the volume ratio and average building density is also </w:t>
      </w:r>
      <w:r>
        <w:rPr>
          <w:rFonts w:eastAsia="SimSun"/>
          <w:sz w:val="20"/>
          <w:szCs w:val="20"/>
          <w:lang w:eastAsia="zh-CN"/>
        </w:rPr>
        <w:t>found</w:t>
      </w:r>
      <w:r w:rsidRPr="00EA041F">
        <w:rPr>
          <w:rFonts w:eastAsia="SimSun"/>
          <w:sz w:val="20"/>
          <w:szCs w:val="20"/>
          <w:lang w:eastAsia="zh-CN"/>
        </w:rPr>
        <w:t xml:space="preserve"> </w:t>
      </w:r>
      <w:r>
        <w:rPr>
          <w:rFonts w:eastAsia="SimSun"/>
          <w:sz w:val="20"/>
          <w:szCs w:val="20"/>
          <w:lang w:eastAsia="zh-CN"/>
        </w:rPr>
        <w:t xml:space="preserve">to </w:t>
      </w:r>
      <w:r w:rsidRPr="00EA041F">
        <w:rPr>
          <w:rFonts w:eastAsia="SimSun"/>
          <w:sz w:val="20"/>
          <w:szCs w:val="20"/>
          <w:lang w:eastAsia="zh-CN"/>
        </w:rPr>
        <w:t>be related to more pedestrian collision accidents.</w:t>
      </w:r>
    </w:p>
    <w:p w14:paraId="25D4BDE4" w14:textId="71921EF7" w:rsidR="004A27F6" w:rsidRPr="00AB33EE" w:rsidRDefault="00AB33EE" w:rsidP="00AB33EE">
      <w:pPr>
        <w:pStyle w:val="Paragraph"/>
        <w:numPr>
          <w:ilvl w:val="0"/>
          <w:numId w:val="10"/>
        </w:numPr>
        <w:spacing w:line="360" w:lineRule="auto"/>
        <w:jc w:val="both"/>
        <w:rPr>
          <w:rFonts w:eastAsia="SimSun"/>
          <w:sz w:val="20"/>
          <w:szCs w:val="20"/>
          <w:lang w:eastAsia="zh-CN"/>
        </w:rPr>
      </w:pPr>
      <w:r w:rsidRPr="00AB33EE">
        <w:rPr>
          <w:rFonts w:eastAsia="SimSun"/>
          <w:sz w:val="20"/>
          <w:szCs w:val="20"/>
          <w:lang w:eastAsia="zh-CN"/>
        </w:rPr>
        <w:t>Roadw</w:t>
      </w:r>
      <w:r w:rsidRPr="00AB33EE">
        <w:rPr>
          <w:rFonts w:eastAsia="SimSun" w:hint="eastAsia"/>
          <w:sz w:val="20"/>
          <w:szCs w:val="20"/>
          <w:lang w:eastAsia="zh-CN"/>
        </w:rPr>
        <w:t>a</w:t>
      </w:r>
      <w:r w:rsidRPr="00AB33EE">
        <w:rPr>
          <w:rFonts w:eastAsia="SimSun"/>
          <w:sz w:val="20"/>
          <w:szCs w:val="20"/>
          <w:lang w:eastAsia="zh-CN"/>
        </w:rPr>
        <w:t>y and Road Network</w:t>
      </w:r>
    </w:p>
    <w:p w14:paraId="177149D3" w14:textId="4B68071D" w:rsidR="000E6513" w:rsidRDefault="004A27F6" w:rsidP="00AB33EE">
      <w:pPr>
        <w:spacing w:line="360" w:lineRule="auto"/>
        <w:jc w:val="both"/>
        <w:rPr>
          <w:rFonts w:eastAsia="SimSun"/>
          <w:color w:val="2E2E2E"/>
          <w:sz w:val="20"/>
          <w:szCs w:val="20"/>
          <w:lang w:eastAsia="zh-CN"/>
        </w:rPr>
      </w:pPr>
      <w:r w:rsidRPr="004A27F6">
        <w:rPr>
          <w:rFonts w:eastAsia="SimSun"/>
          <w:color w:val="2E2E2E"/>
          <w:sz w:val="20"/>
          <w:szCs w:val="20"/>
          <w:lang w:eastAsia="zh-CN"/>
        </w:rPr>
        <w:t>For road traffic, on the one hand, a number of empirical studies have shown that road shape, size, road service facilities and visual landscape are all related to road collision accidents (</w:t>
      </w:r>
      <w:r w:rsidR="001C62D8" w:rsidRPr="001C62D8">
        <w:rPr>
          <w:rFonts w:eastAsia="SimSun"/>
          <w:color w:val="2E2E2E"/>
          <w:sz w:val="20"/>
          <w:szCs w:val="20"/>
          <w:lang w:eastAsia="zh-CN"/>
        </w:rPr>
        <w:t>Gårder, 2004</w:t>
      </w:r>
      <w:r w:rsidRPr="004A27F6">
        <w:rPr>
          <w:rFonts w:eastAsia="SimSun"/>
          <w:color w:val="2E2E2E"/>
          <w:sz w:val="20"/>
          <w:szCs w:val="20"/>
          <w:lang w:eastAsia="zh-CN"/>
        </w:rPr>
        <w:t xml:space="preserve">; Ukkusuri et al., 2012; Marshall </w:t>
      </w:r>
      <w:r w:rsidR="006C3773">
        <w:rPr>
          <w:rFonts w:eastAsia="SimSun"/>
          <w:color w:val="2E2E2E"/>
          <w:sz w:val="20"/>
          <w:szCs w:val="20"/>
          <w:lang w:eastAsia="zh-CN"/>
        </w:rPr>
        <w:t>&amp;</w:t>
      </w:r>
      <w:r w:rsidRPr="004A27F6">
        <w:rPr>
          <w:rFonts w:eastAsia="SimSun"/>
          <w:color w:val="2E2E2E"/>
          <w:sz w:val="20"/>
          <w:szCs w:val="20"/>
          <w:lang w:eastAsia="zh-CN"/>
        </w:rPr>
        <w:t xml:space="preserve"> Garrick, 2012; Hanson, Noland </w:t>
      </w:r>
      <w:r w:rsidR="006C3773">
        <w:rPr>
          <w:rFonts w:eastAsia="SimSun"/>
          <w:color w:val="2E2E2E"/>
          <w:sz w:val="20"/>
          <w:szCs w:val="20"/>
          <w:lang w:eastAsia="zh-CN"/>
        </w:rPr>
        <w:t xml:space="preserve">&amp; </w:t>
      </w:r>
      <w:r w:rsidRPr="004A27F6">
        <w:rPr>
          <w:rFonts w:eastAsia="SimSun"/>
          <w:color w:val="2E2E2E"/>
          <w:sz w:val="20"/>
          <w:szCs w:val="20"/>
          <w:lang w:eastAsia="zh-CN"/>
        </w:rPr>
        <w:t xml:space="preserve">Brown, 2013). Ukkusuri et al. (2012) found that the probability of a pedestrian-vehicle collision increases with the number of lanes and road width. In turn, narrower lane designs </w:t>
      </w:r>
      <w:r w:rsidR="006809E2">
        <w:rPr>
          <w:rFonts w:eastAsia="SimSun"/>
          <w:color w:val="2E2E2E"/>
          <w:sz w:val="20"/>
          <w:szCs w:val="20"/>
          <w:lang w:eastAsia="zh-CN"/>
        </w:rPr>
        <w:t>with</w:t>
      </w:r>
      <w:r w:rsidRPr="004A27F6">
        <w:rPr>
          <w:rFonts w:eastAsia="SimSun"/>
          <w:color w:val="2E2E2E"/>
          <w:sz w:val="20"/>
          <w:szCs w:val="20"/>
          <w:lang w:eastAsia="zh-CN"/>
        </w:rPr>
        <w:t xml:space="preserve"> more pedestrians can improve road safety (Ewing </w:t>
      </w:r>
      <w:r w:rsidR="006C3773">
        <w:rPr>
          <w:rFonts w:eastAsia="SimSun"/>
          <w:color w:val="2E2E2E"/>
          <w:sz w:val="20"/>
          <w:szCs w:val="20"/>
          <w:lang w:eastAsia="zh-CN"/>
        </w:rPr>
        <w:t>&amp;</w:t>
      </w:r>
      <w:r w:rsidRPr="004A27F6">
        <w:rPr>
          <w:rFonts w:eastAsia="SimSun"/>
          <w:color w:val="2E2E2E"/>
          <w:sz w:val="20"/>
          <w:szCs w:val="20"/>
          <w:lang w:eastAsia="zh-CN"/>
        </w:rPr>
        <w:t xml:space="preserve"> Dumbaugh, 2009). The geometry of road </w:t>
      </w:r>
      <w:r w:rsidR="006809E2">
        <w:rPr>
          <w:rFonts w:eastAsia="SimSun"/>
          <w:color w:val="2E2E2E"/>
          <w:sz w:val="20"/>
          <w:szCs w:val="20"/>
          <w:lang w:eastAsia="zh-CN"/>
        </w:rPr>
        <w:t>junctions</w:t>
      </w:r>
      <w:r w:rsidRPr="004A27F6">
        <w:rPr>
          <w:rFonts w:eastAsia="SimSun"/>
          <w:color w:val="2E2E2E"/>
          <w:sz w:val="20"/>
          <w:szCs w:val="20"/>
          <w:lang w:eastAsia="zh-CN"/>
        </w:rPr>
        <w:t xml:space="preserve"> is also considered to have a possible impact on collision accidents</w:t>
      </w:r>
      <w:r w:rsidR="006F6AE0" w:rsidRPr="004A27F6">
        <w:rPr>
          <w:rFonts w:eastAsia="SimSun"/>
          <w:color w:val="2E2E2E"/>
          <w:sz w:val="20"/>
          <w:szCs w:val="20"/>
          <w:lang w:eastAsia="zh-CN"/>
        </w:rPr>
        <w:t>(Asgarzadeh et al., 2017)</w:t>
      </w:r>
      <w:r w:rsidRPr="004A27F6">
        <w:rPr>
          <w:rFonts w:eastAsia="SimSun"/>
          <w:color w:val="2E2E2E"/>
          <w:sz w:val="20"/>
          <w:szCs w:val="20"/>
          <w:lang w:eastAsia="zh-CN"/>
        </w:rPr>
        <w:t xml:space="preserve">. Collisions at non-orthogonal </w:t>
      </w:r>
      <w:r w:rsidR="006809E2">
        <w:rPr>
          <w:rFonts w:eastAsia="SimSun"/>
          <w:color w:val="2E2E2E"/>
          <w:sz w:val="20"/>
          <w:szCs w:val="20"/>
          <w:lang w:eastAsia="zh-CN"/>
        </w:rPr>
        <w:t>junctions</w:t>
      </w:r>
      <w:r w:rsidRPr="004A27F6">
        <w:rPr>
          <w:rFonts w:eastAsia="SimSun"/>
          <w:color w:val="2E2E2E"/>
          <w:sz w:val="20"/>
          <w:szCs w:val="20"/>
          <w:lang w:eastAsia="zh-CN"/>
        </w:rPr>
        <w:t xml:space="preserve"> are more likely to result in higher injury severity than at orthogonal </w:t>
      </w:r>
      <w:r w:rsidR="006809E2">
        <w:rPr>
          <w:rFonts w:eastAsia="SimSun"/>
          <w:color w:val="2E2E2E"/>
          <w:sz w:val="20"/>
          <w:szCs w:val="20"/>
          <w:lang w:eastAsia="zh-CN"/>
        </w:rPr>
        <w:t>junctions</w:t>
      </w:r>
      <w:r w:rsidRPr="004A27F6">
        <w:rPr>
          <w:rFonts w:eastAsia="SimSun"/>
          <w:color w:val="2E2E2E"/>
          <w:sz w:val="20"/>
          <w:szCs w:val="20"/>
          <w:lang w:eastAsia="zh-CN"/>
        </w:rPr>
        <w:t>. In addition, multiple pedestrian infrastructures attached to roads, such as sidewalks</w:t>
      </w:r>
      <w:r w:rsidR="006F6AE0">
        <w:rPr>
          <w:rFonts w:eastAsia="SimSun"/>
          <w:color w:val="2E2E2E"/>
          <w:sz w:val="20"/>
          <w:szCs w:val="20"/>
          <w:lang w:eastAsia="zh-CN"/>
        </w:rPr>
        <w:t xml:space="preserve">, </w:t>
      </w:r>
      <w:r w:rsidRPr="004A27F6">
        <w:rPr>
          <w:rFonts w:eastAsia="SimSun"/>
          <w:color w:val="2E2E2E"/>
          <w:sz w:val="20"/>
          <w:szCs w:val="20"/>
          <w:lang w:eastAsia="zh-CN"/>
        </w:rPr>
        <w:t xml:space="preserve">footpaths, marked crossings, overpasses and underpasses, are believed to reduce the risk of road accidents by reducing pedestrian contact with vehicular traffic and reducing vehicle speeds (Zegeer </w:t>
      </w:r>
      <w:r w:rsidR="006C3773">
        <w:rPr>
          <w:rFonts w:eastAsia="SimSun"/>
          <w:color w:val="2E2E2E"/>
          <w:sz w:val="20"/>
          <w:szCs w:val="20"/>
          <w:lang w:eastAsia="zh-CN"/>
        </w:rPr>
        <w:t xml:space="preserve">&amp; </w:t>
      </w:r>
      <w:r w:rsidRPr="004A27F6">
        <w:rPr>
          <w:rFonts w:eastAsia="SimSun"/>
          <w:color w:val="2E2E2E"/>
          <w:sz w:val="20"/>
          <w:szCs w:val="20"/>
          <w:lang w:eastAsia="zh-CN"/>
        </w:rPr>
        <w:t xml:space="preserve">Bushell , 2012; Stoker et al., 2015). Hanson, Noland and Brown (2013) tried to extract the visual features of road </w:t>
      </w:r>
      <w:r w:rsidR="006809E2">
        <w:rPr>
          <w:rFonts w:eastAsia="SimSun"/>
          <w:color w:val="2E2E2E"/>
          <w:sz w:val="20"/>
          <w:szCs w:val="20"/>
          <w:lang w:eastAsia="zh-CN"/>
        </w:rPr>
        <w:t>junctions</w:t>
      </w:r>
      <w:r w:rsidRPr="004A27F6">
        <w:rPr>
          <w:rFonts w:eastAsia="SimSun"/>
          <w:color w:val="2E2E2E"/>
          <w:sz w:val="20"/>
          <w:szCs w:val="20"/>
          <w:lang w:eastAsia="zh-CN"/>
        </w:rPr>
        <w:t xml:space="preserve"> based on the Google Street View </w:t>
      </w:r>
      <w:r w:rsidR="006F6AE0">
        <w:rPr>
          <w:rFonts w:eastAsia="SimSun"/>
          <w:color w:val="2E2E2E"/>
          <w:sz w:val="20"/>
          <w:szCs w:val="20"/>
          <w:lang w:eastAsia="zh-CN"/>
        </w:rPr>
        <w:t>Images</w:t>
      </w:r>
      <w:r w:rsidRPr="004A27F6">
        <w:rPr>
          <w:rFonts w:eastAsia="SimSun"/>
          <w:color w:val="2E2E2E"/>
          <w:sz w:val="20"/>
          <w:szCs w:val="20"/>
          <w:lang w:eastAsia="zh-CN"/>
        </w:rPr>
        <w:t xml:space="preserve">, and estimated </w:t>
      </w:r>
      <w:r w:rsidRPr="004A27F6">
        <w:rPr>
          <w:rFonts w:eastAsia="SimSun"/>
          <w:color w:val="2E2E2E"/>
          <w:sz w:val="20"/>
          <w:szCs w:val="20"/>
          <w:lang w:eastAsia="zh-CN"/>
        </w:rPr>
        <w:lastRenderedPageBreak/>
        <w:t xml:space="preserve">the relation between </w:t>
      </w:r>
      <w:r w:rsidR="006809E2">
        <w:rPr>
          <w:rFonts w:eastAsia="SimSun"/>
          <w:color w:val="2E2E2E"/>
          <w:sz w:val="20"/>
          <w:szCs w:val="20"/>
          <w:lang w:eastAsia="zh-CN"/>
        </w:rPr>
        <w:t>junctions</w:t>
      </w:r>
      <w:r w:rsidRPr="004A27F6">
        <w:rPr>
          <w:rFonts w:eastAsia="SimSun"/>
          <w:color w:val="2E2E2E"/>
          <w:sz w:val="20"/>
          <w:szCs w:val="20"/>
          <w:lang w:eastAsia="zh-CN"/>
        </w:rPr>
        <w:t>' characteristics and frequency of injurious collisions</w:t>
      </w:r>
      <w:r w:rsidR="006F6AE0">
        <w:rPr>
          <w:rFonts w:eastAsia="SimSun"/>
          <w:color w:val="2E2E2E"/>
          <w:sz w:val="20"/>
          <w:szCs w:val="20"/>
          <w:lang w:eastAsia="zh-CN"/>
        </w:rPr>
        <w:t>. It is</w:t>
      </w:r>
      <w:r w:rsidRPr="004A27F6">
        <w:rPr>
          <w:rFonts w:eastAsia="SimSun"/>
          <w:color w:val="2E2E2E"/>
          <w:sz w:val="20"/>
          <w:szCs w:val="20"/>
          <w:lang w:eastAsia="zh-CN"/>
        </w:rPr>
        <w:t xml:space="preserve"> found that traffic islands, visual advertisements, bus stops and pedestrian crossings infrastructure </w:t>
      </w:r>
      <w:r w:rsidR="006F6AE0">
        <w:rPr>
          <w:rFonts w:eastAsia="SimSun"/>
          <w:color w:val="2E2E2E"/>
          <w:sz w:val="20"/>
          <w:szCs w:val="20"/>
          <w:lang w:eastAsia="zh-CN"/>
        </w:rPr>
        <w:t xml:space="preserve">are related to the </w:t>
      </w:r>
      <w:r w:rsidR="006F6AE0" w:rsidRPr="004A27F6">
        <w:rPr>
          <w:rFonts w:eastAsia="SimSun"/>
          <w:color w:val="2E2E2E"/>
          <w:sz w:val="20"/>
          <w:szCs w:val="20"/>
          <w:lang w:eastAsia="zh-CN"/>
        </w:rPr>
        <w:t xml:space="preserve">increased </w:t>
      </w:r>
      <w:r w:rsidR="006F6AE0">
        <w:rPr>
          <w:rFonts w:eastAsia="SimSun"/>
          <w:color w:val="2E2E2E"/>
          <w:sz w:val="20"/>
          <w:szCs w:val="20"/>
          <w:lang w:eastAsia="zh-CN"/>
        </w:rPr>
        <w:t>p</w:t>
      </w:r>
      <w:r w:rsidRPr="004A27F6">
        <w:rPr>
          <w:rFonts w:eastAsia="SimSun"/>
          <w:color w:val="2E2E2E"/>
          <w:sz w:val="20"/>
          <w:szCs w:val="20"/>
          <w:lang w:eastAsia="zh-CN"/>
        </w:rPr>
        <w:t>edestrian injuries in New York City.</w:t>
      </w:r>
    </w:p>
    <w:p w14:paraId="6DFDEF5E" w14:textId="77777777" w:rsidR="004A27F6" w:rsidRPr="00835F3F" w:rsidRDefault="004A27F6" w:rsidP="00AB33EE">
      <w:pPr>
        <w:spacing w:line="360" w:lineRule="auto"/>
        <w:rPr>
          <w:rFonts w:eastAsiaTheme="minorEastAsia"/>
          <w:sz w:val="20"/>
          <w:szCs w:val="20"/>
          <w:lang w:eastAsia="zh-CN"/>
        </w:rPr>
      </w:pPr>
    </w:p>
    <w:p w14:paraId="41308D8D" w14:textId="1EC146E1" w:rsidR="006F1D2D" w:rsidRDefault="004A27F6" w:rsidP="00AB33EE">
      <w:pPr>
        <w:pStyle w:val="Newparagraph"/>
        <w:spacing w:line="360" w:lineRule="auto"/>
        <w:ind w:firstLine="0"/>
        <w:jc w:val="both"/>
        <w:rPr>
          <w:rFonts w:eastAsiaTheme="minorEastAsia"/>
          <w:sz w:val="20"/>
          <w:szCs w:val="20"/>
          <w:lang w:eastAsia="zh-CN"/>
        </w:rPr>
      </w:pPr>
      <w:r w:rsidRPr="004A27F6">
        <w:rPr>
          <w:rFonts w:eastAsiaTheme="minorEastAsia"/>
          <w:sz w:val="20"/>
          <w:szCs w:val="20"/>
          <w:lang w:eastAsia="zh-CN"/>
        </w:rPr>
        <w:t xml:space="preserve">On the other hand, the overall design characteristics of the road network are considered to regulate the speed and flow of vehicles on the road, and affect the risk of road accidents (Ewing and Dumbaugh, 2009). Most studies agree that dense, compact street networks improve safety. Marshall and Garrick (2012) used a negative binomial regression model to assess the effect of </w:t>
      </w:r>
      <w:r w:rsidR="006F6AE0">
        <w:rPr>
          <w:rFonts w:eastAsiaTheme="minorEastAsia"/>
          <w:sz w:val="20"/>
          <w:szCs w:val="20"/>
          <w:lang w:eastAsia="zh-CN"/>
        </w:rPr>
        <w:t>roadway</w:t>
      </w:r>
      <w:r w:rsidRPr="004A27F6">
        <w:rPr>
          <w:rFonts w:eastAsiaTheme="minorEastAsia"/>
          <w:sz w:val="20"/>
          <w:szCs w:val="20"/>
          <w:lang w:eastAsia="zh-CN"/>
        </w:rPr>
        <w:t xml:space="preserve"> and </w:t>
      </w:r>
      <w:r w:rsidR="006F6AE0">
        <w:rPr>
          <w:rFonts w:eastAsiaTheme="minorEastAsia"/>
          <w:sz w:val="20"/>
          <w:szCs w:val="20"/>
          <w:lang w:eastAsia="zh-CN"/>
        </w:rPr>
        <w:t>road</w:t>
      </w:r>
      <w:r w:rsidRPr="004A27F6">
        <w:rPr>
          <w:rFonts w:eastAsiaTheme="minorEastAsia"/>
          <w:sz w:val="20"/>
          <w:szCs w:val="20"/>
          <w:lang w:eastAsia="zh-CN"/>
        </w:rPr>
        <w:t xml:space="preserve"> network characteristics on crashes of different severity levels and found that a denser </w:t>
      </w:r>
      <w:r w:rsidR="006F6AE0">
        <w:rPr>
          <w:rFonts w:eastAsiaTheme="minorEastAsia"/>
          <w:sz w:val="20"/>
          <w:szCs w:val="20"/>
          <w:lang w:eastAsia="zh-CN"/>
        </w:rPr>
        <w:t xml:space="preserve">road </w:t>
      </w:r>
      <w:r w:rsidRPr="004A27F6">
        <w:rPr>
          <w:rFonts w:eastAsiaTheme="minorEastAsia"/>
          <w:sz w:val="20"/>
          <w:szCs w:val="20"/>
          <w:lang w:eastAsia="zh-CN"/>
        </w:rPr>
        <w:t>network was associated with fewer crashes across all severity levels. Zhang et al. (2015) tested the association between various network structure variables and non-motor vehicle accidents</w:t>
      </w:r>
      <w:r w:rsidR="006F6AE0">
        <w:rPr>
          <w:rFonts w:eastAsiaTheme="minorEastAsia"/>
          <w:sz w:val="20"/>
          <w:szCs w:val="20"/>
          <w:lang w:eastAsia="zh-CN"/>
        </w:rPr>
        <w:t>,</w:t>
      </w:r>
      <w:r w:rsidRPr="004A27F6">
        <w:rPr>
          <w:rFonts w:eastAsiaTheme="minorEastAsia"/>
          <w:sz w:val="20"/>
          <w:szCs w:val="20"/>
          <w:lang w:eastAsia="zh-CN"/>
        </w:rPr>
        <w:t xml:space="preserve"> and believed that a denser road network design is safer. Nonetheless, this </w:t>
      </w:r>
      <w:r w:rsidR="006F6AE0">
        <w:rPr>
          <w:rFonts w:eastAsiaTheme="minorEastAsia"/>
          <w:sz w:val="20"/>
          <w:szCs w:val="20"/>
          <w:lang w:eastAsia="zh-CN"/>
        </w:rPr>
        <w:t>argument</w:t>
      </w:r>
      <w:r w:rsidRPr="004A27F6">
        <w:rPr>
          <w:rFonts w:eastAsiaTheme="minorEastAsia"/>
          <w:sz w:val="20"/>
          <w:szCs w:val="20"/>
          <w:lang w:eastAsia="zh-CN"/>
        </w:rPr>
        <w:t xml:space="preserve"> </w:t>
      </w:r>
      <w:r w:rsidR="006F6AE0">
        <w:rPr>
          <w:rFonts w:eastAsiaTheme="minorEastAsia"/>
          <w:sz w:val="20"/>
          <w:szCs w:val="20"/>
          <w:lang w:eastAsia="zh-CN"/>
        </w:rPr>
        <w:t>is</w:t>
      </w:r>
      <w:r w:rsidRPr="004A27F6">
        <w:rPr>
          <w:rFonts w:eastAsiaTheme="minorEastAsia"/>
          <w:sz w:val="20"/>
          <w:szCs w:val="20"/>
          <w:lang w:eastAsia="zh-CN"/>
        </w:rPr>
        <w:t xml:space="preserve"> questioned in recent empirical studies. Choi and Ewing (2021) found that denser and more connected network designs were associated with lower traffic volume but not significantly associated with crash rates.</w:t>
      </w:r>
    </w:p>
    <w:p w14:paraId="00F41573" w14:textId="77777777" w:rsidR="004A27F6" w:rsidRPr="00835F3F" w:rsidRDefault="004A27F6" w:rsidP="004A27F6">
      <w:pPr>
        <w:pStyle w:val="Newparagraph"/>
        <w:ind w:firstLine="0"/>
        <w:jc w:val="both"/>
        <w:rPr>
          <w:rFonts w:eastAsiaTheme="minorEastAsia"/>
          <w:sz w:val="20"/>
          <w:szCs w:val="20"/>
          <w:lang w:eastAsia="zh-CN"/>
        </w:rPr>
      </w:pPr>
    </w:p>
    <w:p w14:paraId="7BB39BD9" w14:textId="67035C6D" w:rsidR="00C25849" w:rsidRDefault="00AB33EE" w:rsidP="00AB33EE">
      <w:pPr>
        <w:spacing w:line="360" w:lineRule="auto"/>
        <w:jc w:val="both"/>
        <w:rPr>
          <w:rFonts w:eastAsiaTheme="minorEastAsia"/>
          <w:sz w:val="20"/>
          <w:szCs w:val="20"/>
          <w:lang w:eastAsia="zh-CN"/>
        </w:rPr>
      </w:pPr>
      <w:r w:rsidRPr="00AB33EE">
        <w:rPr>
          <w:rFonts w:eastAsiaTheme="minorEastAsia"/>
          <w:sz w:val="20"/>
          <w:szCs w:val="20"/>
          <w:lang w:eastAsia="zh-CN"/>
        </w:rPr>
        <w:t xml:space="preserve">In addition, the connectivity of roads in the network system was also found to be associated with accident risk. Some studies suggest that neighbourhoods with more connected streets are less safe regarding accident rates (Guo et al., 2017; Huang et al., 2018; Rifaat </w:t>
      </w:r>
      <w:r w:rsidR="006C3773">
        <w:rPr>
          <w:rFonts w:eastAsiaTheme="minorEastAsia"/>
          <w:sz w:val="20"/>
          <w:szCs w:val="20"/>
          <w:lang w:eastAsia="zh-CN"/>
        </w:rPr>
        <w:t>&amp;</w:t>
      </w:r>
      <w:r w:rsidRPr="00AB33EE">
        <w:rPr>
          <w:rFonts w:eastAsiaTheme="minorEastAsia"/>
          <w:sz w:val="20"/>
          <w:szCs w:val="20"/>
          <w:lang w:eastAsia="zh-CN"/>
        </w:rPr>
        <w:t xml:space="preserve"> Tay, 2009). Space syntax, a commonly used analysis theory and method for road network configuration (Hillier, </w:t>
      </w:r>
      <w:r w:rsidR="006C3773">
        <w:rPr>
          <w:rFonts w:eastAsiaTheme="minorEastAsia"/>
          <w:sz w:val="20"/>
          <w:szCs w:val="20"/>
          <w:lang w:eastAsia="zh-CN"/>
        </w:rPr>
        <w:t>2007</w:t>
      </w:r>
      <w:r w:rsidRPr="00AB33EE">
        <w:rPr>
          <w:rFonts w:eastAsiaTheme="minorEastAsia"/>
          <w:sz w:val="20"/>
          <w:szCs w:val="20"/>
          <w:lang w:eastAsia="zh-CN"/>
        </w:rPr>
        <w:t>), has also been used to predict road traffic flow and explore the impact of road network design on accident risk. Guo et al. (2017) found that higher integration(closeness centrality) of specific road segments in a road network, is associated with more pedestrian-vehicle accidents. In a recent study, choice(betweeness centrality) was found to be associated with higher pedestrian mortality risk, although this relationship was non-linear and had local heterogeneity (Chang et al., 2022).</w:t>
      </w:r>
    </w:p>
    <w:p w14:paraId="2BD7F02F" w14:textId="5E5C96E9" w:rsidR="00DB08F3" w:rsidRPr="00846D10" w:rsidRDefault="00846D10" w:rsidP="00AB33EE">
      <w:pPr>
        <w:pStyle w:val="Paragraph"/>
        <w:numPr>
          <w:ilvl w:val="0"/>
          <w:numId w:val="10"/>
        </w:numPr>
        <w:spacing w:line="360" w:lineRule="auto"/>
        <w:jc w:val="both"/>
        <w:rPr>
          <w:rFonts w:eastAsia="SimSun"/>
          <w:sz w:val="20"/>
          <w:szCs w:val="20"/>
          <w:lang w:eastAsia="zh-CN"/>
        </w:rPr>
      </w:pPr>
      <w:commentRangeStart w:id="38"/>
      <w:r>
        <w:rPr>
          <w:rFonts w:eastAsia="SimSun"/>
          <w:sz w:val="20"/>
          <w:szCs w:val="20"/>
          <w:lang w:eastAsia="zh-CN"/>
        </w:rPr>
        <w:t>A</w:t>
      </w:r>
      <w:r>
        <w:rPr>
          <w:rFonts w:eastAsia="SimSun" w:hint="eastAsia"/>
          <w:sz w:val="20"/>
          <w:szCs w:val="20"/>
          <w:lang w:eastAsia="zh-CN"/>
        </w:rPr>
        <w:t>n</w:t>
      </w:r>
      <w:r>
        <w:rPr>
          <w:rFonts w:eastAsia="SimSun"/>
          <w:sz w:val="20"/>
          <w:szCs w:val="20"/>
          <w:lang w:eastAsia="zh-CN"/>
        </w:rPr>
        <w:t>alysis units</w:t>
      </w:r>
      <w:commentRangeEnd w:id="38"/>
      <w:r>
        <w:rPr>
          <w:rStyle w:val="CommentReference"/>
          <w:rFonts w:eastAsia="SimSun"/>
          <w:lang w:eastAsia="en-US"/>
        </w:rPr>
        <w:commentReference w:id="38"/>
      </w:r>
    </w:p>
    <w:p w14:paraId="7A91AB2A" w14:textId="7E08D944" w:rsidR="006A2FE2" w:rsidRPr="00835F3F" w:rsidRDefault="003F7FC2" w:rsidP="00FD330C">
      <w:pPr>
        <w:spacing w:line="240" w:lineRule="auto"/>
        <w:rPr>
          <w:rFonts w:eastAsiaTheme="minorEastAsia"/>
          <w:sz w:val="20"/>
          <w:szCs w:val="20"/>
          <w:lang w:eastAsia="zh-CN"/>
        </w:rPr>
      </w:pPr>
      <w:r w:rsidRPr="00835F3F">
        <w:rPr>
          <w:rFonts w:eastAsiaTheme="minorEastAsia"/>
          <w:sz w:val="20"/>
          <w:szCs w:val="20"/>
          <w:lang w:eastAsia="zh-CN"/>
        </w:rPr>
        <w:t xml:space="preserve"> </w:t>
      </w:r>
      <w:r w:rsidR="0052090B" w:rsidRPr="00835F3F">
        <w:rPr>
          <w:rFonts w:eastAsiaTheme="minorEastAsia"/>
          <w:sz w:val="20"/>
          <w:szCs w:val="20"/>
          <w:lang w:eastAsia="zh-CN"/>
        </w:rPr>
        <w:t xml:space="preserve"> </w:t>
      </w:r>
    </w:p>
    <w:p w14:paraId="390F2566" w14:textId="4A31CBFE" w:rsidR="00DB08F3" w:rsidRDefault="00DB08F3" w:rsidP="00DB08F3">
      <w:pPr>
        <w:pStyle w:val="Newparagraph"/>
        <w:spacing w:line="360" w:lineRule="auto"/>
        <w:ind w:firstLine="0"/>
        <w:jc w:val="both"/>
        <w:rPr>
          <w:rFonts w:eastAsiaTheme="minorEastAsia"/>
          <w:sz w:val="20"/>
          <w:szCs w:val="20"/>
          <w:lang w:eastAsia="zh-CN"/>
        </w:rPr>
      </w:pPr>
      <w:r>
        <w:rPr>
          <w:rFonts w:eastAsiaTheme="minorEastAsia"/>
          <w:sz w:val="20"/>
          <w:szCs w:val="20"/>
          <w:lang w:eastAsia="zh-CN"/>
        </w:rPr>
        <w:t>M</w:t>
      </w:r>
      <w:r w:rsidRPr="00AB33EE">
        <w:rPr>
          <w:rFonts w:eastAsiaTheme="minorEastAsia"/>
          <w:sz w:val="20"/>
          <w:szCs w:val="20"/>
          <w:lang w:eastAsia="zh-CN"/>
        </w:rPr>
        <w:t xml:space="preserve">ost of the above studies </w:t>
      </w:r>
      <w:r>
        <w:rPr>
          <w:rFonts w:eastAsiaTheme="minorEastAsia"/>
          <w:sz w:val="20"/>
          <w:szCs w:val="20"/>
          <w:lang w:eastAsia="zh-CN"/>
        </w:rPr>
        <w:t>apply</w:t>
      </w:r>
      <w:r w:rsidR="00AB33EE" w:rsidRPr="00AB33EE">
        <w:rPr>
          <w:rFonts w:eastAsiaTheme="minorEastAsia"/>
          <w:sz w:val="20"/>
          <w:szCs w:val="20"/>
          <w:lang w:eastAsia="zh-CN"/>
        </w:rPr>
        <w:t xml:space="preserve"> analysis units </w:t>
      </w:r>
      <w:r>
        <w:rPr>
          <w:rFonts w:eastAsiaTheme="minorEastAsia"/>
          <w:sz w:val="20"/>
          <w:szCs w:val="20"/>
          <w:lang w:eastAsia="zh-CN"/>
        </w:rPr>
        <w:t>of</w:t>
      </w:r>
      <w:r w:rsidR="00AB33EE" w:rsidRPr="00AB33EE">
        <w:rPr>
          <w:rFonts w:eastAsiaTheme="minorEastAsia"/>
          <w:sz w:val="20"/>
          <w:szCs w:val="20"/>
          <w:lang w:eastAsia="zh-CN"/>
        </w:rPr>
        <w:t xml:space="preserve"> large-scale geographical regions, administrative boundaries or statistical grids, and contribute to </w:t>
      </w:r>
      <w:r>
        <w:rPr>
          <w:rFonts w:eastAsiaTheme="minorEastAsia"/>
          <w:sz w:val="20"/>
          <w:szCs w:val="20"/>
          <w:lang w:eastAsia="zh-CN"/>
        </w:rPr>
        <w:t xml:space="preserve">the </w:t>
      </w:r>
      <w:r w:rsidRPr="00AB33EE">
        <w:rPr>
          <w:rFonts w:eastAsiaTheme="minorEastAsia"/>
          <w:sz w:val="20"/>
          <w:szCs w:val="20"/>
          <w:lang w:eastAsia="zh-CN"/>
        </w:rPr>
        <w:t xml:space="preserve">overall </w:t>
      </w:r>
      <w:r>
        <w:rPr>
          <w:rFonts w:eastAsiaTheme="minorEastAsia" w:hint="eastAsia"/>
          <w:sz w:val="20"/>
          <w:szCs w:val="20"/>
          <w:lang w:eastAsia="zh-CN"/>
        </w:rPr>
        <w:t>understanding</w:t>
      </w:r>
      <w:r>
        <w:rPr>
          <w:rFonts w:eastAsiaTheme="minorEastAsia"/>
          <w:sz w:val="20"/>
          <w:szCs w:val="20"/>
          <w:lang w:eastAsia="zh-CN"/>
        </w:rPr>
        <w:t xml:space="preserve"> </w:t>
      </w:r>
      <w:r w:rsidRPr="00AB33EE">
        <w:rPr>
          <w:rFonts w:eastAsiaTheme="minorEastAsia"/>
          <w:sz w:val="20"/>
          <w:szCs w:val="20"/>
          <w:lang w:eastAsia="zh-CN"/>
        </w:rPr>
        <w:t xml:space="preserve">of the impact of built environment </w:t>
      </w:r>
      <w:r>
        <w:rPr>
          <w:rFonts w:eastAsiaTheme="minorEastAsia"/>
          <w:sz w:val="20"/>
          <w:szCs w:val="20"/>
          <w:lang w:eastAsia="zh-CN"/>
        </w:rPr>
        <w:t>features</w:t>
      </w:r>
      <w:r w:rsidR="00AB33EE" w:rsidRPr="00AB33EE">
        <w:rPr>
          <w:rFonts w:eastAsiaTheme="minorEastAsia"/>
          <w:sz w:val="20"/>
          <w:szCs w:val="20"/>
          <w:lang w:eastAsia="zh-CN"/>
        </w:rPr>
        <w:t xml:space="preserve">. </w:t>
      </w:r>
      <w:r w:rsidR="00B64F0D">
        <w:rPr>
          <w:rFonts w:eastAsiaTheme="minorEastAsia"/>
          <w:sz w:val="20"/>
          <w:szCs w:val="20"/>
          <w:lang w:eastAsia="zh-CN"/>
        </w:rPr>
        <w:t>T</w:t>
      </w:r>
      <w:r>
        <w:rPr>
          <w:rFonts w:eastAsiaTheme="minorEastAsia"/>
          <w:sz w:val="20"/>
          <w:szCs w:val="20"/>
          <w:lang w:eastAsia="zh-CN"/>
        </w:rPr>
        <w:t>hese explantary studies with high grainity are</w:t>
      </w:r>
      <w:r w:rsidR="00AB33EE" w:rsidRPr="00AB33EE">
        <w:rPr>
          <w:rFonts w:eastAsiaTheme="minorEastAsia"/>
          <w:sz w:val="20"/>
          <w:szCs w:val="20"/>
          <w:lang w:eastAsia="zh-CN"/>
        </w:rPr>
        <w:t xml:space="preserve"> instructive for specifying macroscopic traffic planning and governance strategies (Ziakopoulos </w:t>
      </w:r>
      <w:r w:rsidR="009F1C33">
        <w:rPr>
          <w:rFonts w:eastAsiaTheme="minorEastAsia"/>
          <w:sz w:val="20"/>
          <w:szCs w:val="20"/>
          <w:lang w:eastAsia="zh-CN"/>
        </w:rPr>
        <w:t>&amp;</w:t>
      </w:r>
      <w:r w:rsidR="00AB33EE" w:rsidRPr="00AB33EE">
        <w:rPr>
          <w:rFonts w:eastAsiaTheme="minorEastAsia"/>
          <w:sz w:val="20"/>
          <w:szCs w:val="20"/>
          <w:lang w:eastAsia="zh-CN"/>
        </w:rPr>
        <w:t xml:space="preserve"> Yannis, 2020), </w:t>
      </w:r>
      <w:r w:rsidR="00B64F0D">
        <w:rPr>
          <w:rFonts w:eastAsiaTheme="minorEastAsia"/>
          <w:sz w:val="20"/>
          <w:szCs w:val="20"/>
          <w:lang w:eastAsia="zh-CN"/>
        </w:rPr>
        <w:t xml:space="preserve">but </w:t>
      </w:r>
      <w:r w:rsidR="00AB33EE" w:rsidRPr="00AB33EE">
        <w:rPr>
          <w:rFonts w:eastAsiaTheme="minorEastAsia"/>
          <w:sz w:val="20"/>
          <w:szCs w:val="20"/>
          <w:lang w:eastAsia="zh-CN"/>
        </w:rPr>
        <w:t>it is</w:t>
      </w:r>
      <w:r w:rsidR="00B64F0D">
        <w:rPr>
          <w:rFonts w:eastAsiaTheme="minorEastAsia"/>
          <w:sz w:val="20"/>
          <w:szCs w:val="20"/>
          <w:lang w:eastAsia="zh-CN"/>
        </w:rPr>
        <w:t xml:space="preserve"> often</w:t>
      </w:r>
      <w:r w:rsidR="00AB33EE" w:rsidRPr="00AB33EE">
        <w:rPr>
          <w:rFonts w:eastAsiaTheme="minorEastAsia"/>
          <w:sz w:val="20"/>
          <w:szCs w:val="20"/>
          <w:lang w:eastAsia="zh-CN"/>
        </w:rPr>
        <w:t xml:space="preserve"> difficult to translate</w:t>
      </w:r>
      <w:r>
        <w:rPr>
          <w:rFonts w:eastAsiaTheme="minorEastAsia"/>
          <w:sz w:val="20"/>
          <w:szCs w:val="20"/>
          <w:lang w:eastAsia="zh-CN"/>
        </w:rPr>
        <w:t xml:space="preserve"> the knowledge gained </w:t>
      </w:r>
      <w:r w:rsidR="00AB33EE" w:rsidRPr="00AB33EE">
        <w:rPr>
          <w:rFonts w:eastAsiaTheme="minorEastAsia"/>
          <w:sz w:val="20"/>
          <w:szCs w:val="20"/>
          <w:lang w:eastAsia="zh-CN"/>
        </w:rPr>
        <w:t xml:space="preserve"> into precise accident prevention strategies in driving scenarios or spatial locations.</w:t>
      </w:r>
    </w:p>
    <w:p w14:paraId="368916CC" w14:textId="77777777" w:rsidR="00DB08F3" w:rsidRDefault="00DB08F3" w:rsidP="00DB08F3">
      <w:pPr>
        <w:pStyle w:val="Newparagraph"/>
        <w:spacing w:line="360" w:lineRule="auto"/>
        <w:ind w:firstLine="0"/>
        <w:jc w:val="both"/>
        <w:rPr>
          <w:rFonts w:eastAsiaTheme="minorEastAsia"/>
          <w:sz w:val="20"/>
          <w:szCs w:val="20"/>
          <w:lang w:eastAsia="zh-CN"/>
        </w:rPr>
      </w:pPr>
    </w:p>
    <w:p w14:paraId="7044E59A" w14:textId="237D7B8F" w:rsidR="00B443F2" w:rsidRPr="00C76770" w:rsidRDefault="00AB33EE" w:rsidP="00C76770">
      <w:pPr>
        <w:pStyle w:val="Newparagraph"/>
        <w:spacing w:line="360" w:lineRule="auto"/>
        <w:ind w:firstLine="0"/>
        <w:jc w:val="both"/>
        <w:rPr>
          <w:rFonts w:eastAsiaTheme="minorEastAsia"/>
          <w:sz w:val="20"/>
          <w:szCs w:val="20"/>
          <w:lang w:eastAsia="zh-CN"/>
        </w:rPr>
      </w:pPr>
      <w:r w:rsidRPr="00AB33EE">
        <w:rPr>
          <w:rFonts w:eastAsia="SimSun"/>
          <w:sz w:val="20"/>
          <w:szCs w:val="20"/>
          <w:lang w:eastAsia="zh-CN"/>
        </w:rPr>
        <w:t>Specifically, in studies that use geographic regions as the analysis</w:t>
      </w:r>
      <w:r w:rsidR="00DB08F3" w:rsidRPr="00DB08F3">
        <w:rPr>
          <w:rFonts w:eastAsia="SimSun"/>
          <w:sz w:val="20"/>
          <w:szCs w:val="20"/>
          <w:lang w:eastAsia="zh-CN"/>
        </w:rPr>
        <w:t xml:space="preserve"> </w:t>
      </w:r>
      <w:r w:rsidR="00DB08F3" w:rsidRPr="00AB33EE">
        <w:rPr>
          <w:rFonts w:eastAsia="SimSun"/>
          <w:sz w:val="20"/>
          <w:szCs w:val="20"/>
          <w:lang w:eastAsia="zh-CN"/>
        </w:rPr>
        <w:t>unit</w:t>
      </w:r>
      <w:r w:rsidRPr="00AB33EE">
        <w:rPr>
          <w:rFonts w:eastAsia="SimSun"/>
          <w:sz w:val="20"/>
          <w:szCs w:val="20"/>
          <w:lang w:eastAsia="zh-CN"/>
        </w:rPr>
        <w:t xml:space="preserve">, a factor that is difficult to observe is the precise location of the accident. This is related to spatial dependence and heterogeneity bias, which affects the performance of collision analysis (Xu &amp; Huang, 2015). The same built environment factors may simultaneously have compound or diametrically opposite effects on traffic accidents in heterogeneous spatial units (Asadi et al., 2022). This increases the difficulty of proposing accurate and effective </w:t>
      </w:r>
      <w:r w:rsidR="00DB08F3">
        <w:rPr>
          <w:rFonts w:eastAsia="SimSun"/>
          <w:sz w:val="20"/>
          <w:szCs w:val="20"/>
          <w:lang w:eastAsia="zh-CN"/>
        </w:rPr>
        <w:t xml:space="preserve">accident </w:t>
      </w:r>
      <w:r w:rsidRPr="00AB33EE">
        <w:rPr>
          <w:rFonts w:eastAsia="SimSun"/>
          <w:sz w:val="20"/>
          <w:szCs w:val="20"/>
          <w:lang w:eastAsia="zh-CN"/>
        </w:rPr>
        <w:t>prevention measure</w:t>
      </w:r>
      <w:r w:rsidR="00DB08F3">
        <w:rPr>
          <w:rFonts w:eastAsia="SimSun"/>
          <w:sz w:val="20"/>
          <w:szCs w:val="20"/>
          <w:lang w:eastAsia="zh-CN"/>
        </w:rPr>
        <w:t>ments</w:t>
      </w:r>
      <w:r w:rsidRPr="00AB33EE">
        <w:rPr>
          <w:rFonts w:eastAsia="SimSun"/>
          <w:sz w:val="20"/>
          <w:szCs w:val="20"/>
          <w:lang w:eastAsia="zh-CN"/>
        </w:rPr>
        <w:t xml:space="preserve">. Therefore, in addition to studying the built-environment causes of traffic accidents at a larger spatial granularity, an equally valuable question is, which built-environment factors may be associated with accident locations and </w:t>
      </w:r>
      <w:r w:rsidR="00C76770">
        <w:rPr>
          <w:rFonts w:eastAsia="SimSun"/>
          <w:sz w:val="20"/>
          <w:szCs w:val="20"/>
          <w:lang w:eastAsia="zh-CN"/>
        </w:rPr>
        <w:t>traffic black spots</w:t>
      </w:r>
      <w:r w:rsidRPr="00AB33EE">
        <w:rPr>
          <w:rFonts w:eastAsia="SimSun"/>
          <w:sz w:val="20"/>
          <w:szCs w:val="20"/>
          <w:lang w:eastAsia="zh-CN"/>
        </w:rPr>
        <w:t>? Research in this area is relatively limited.</w:t>
      </w:r>
    </w:p>
    <w:p w14:paraId="6A6E3640" w14:textId="2FD5A869" w:rsidR="00103177" w:rsidRPr="00835F3F" w:rsidRDefault="00BB5B3C" w:rsidP="00103177">
      <w:pPr>
        <w:pStyle w:val="Heading2"/>
        <w:spacing w:line="360" w:lineRule="auto"/>
        <w:rPr>
          <w:rFonts w:cs="Times New Roman"/>
          <w:bCs w:val="0"/>
          <w:iCs w:val="0"/>
          <w:sz w:val="20"/>
          <w:szCs w:val="20"/>
          <w:lang w:eastAsia="zh-CN"/>
        </w:rPr>
      </w:pPr>
      <w:r>
        <w:rPr>
          <w:rFonts w:eastAsia="SimSun" w:cs="Times New Roman" w:hint="eastAsia"/>
          <w:sz w:val="20"/>
          <w:szCs w:val="20"/>
          <w:lang w:eastAsia="zh-CN"/>
        </w:rPr>
        <w:lastRenderedPageBreak/>
        <w:t>I</w:t>
      </w:r>
      <w:r>
        <w:rPr>
          <w:rFonts w:eastAsia="SimSun" w:cs="Times New Roman"/>
          <w:sz w:val="20"/>
          <w:szCs w:val="20"/>
          <w:lang w:eastAsia="zh-CN"/>
        </w:rPr>
        <w:t>dentification and prediction of  Traffic Black Spots</w:t>
      </w:r>
    </w:p>
    <w:p w14:paraId="497A9C39" w14:textId="064C806A" w:rsidR="00430C81" w:rsidRPr="00835F3F" w:rsidRDefault="00CE4500" w:rsidP="00B443F2">
      <w:pPr>
        <w:pStyle w:val="Newparagraph"/>
        <w:spacing w:line="360" w:lineRule="auto"/>
        <w:ind w:firstLine="0"/>
        <w:jc w:val="both"/>
        <w:rPr>
          <w:sz w:val="20"/>
          <w:szCs w:val="20"/>
        </w:rPr>
      </w:pPr>
      <w:r w:rsidRPr="00CE4500">
        <w:rPr>
          <w:sz w:val="20"/>
          <w:szCs w:val="20"/>
        </w:rPr>
        <w:t xml:space="preserve">Generally, traffic black spots can be identified through historical accident records </w:t>
      </w:r>
      <w:r w:rsidR="00E11ABD" w:rsidRPr="00835F3F">
        <w:rPr>
          <w:sz w:val="20"/>
          <w:szCs w:val="20"/>
        </w:rPr>
        <w:t>(Cui et al., 2022)</w:t>
      </w:r>
      <w:r w:rsidR="00430C81" w:rsidRPr="00835F3F">
        <w:rPr>
          <w:sz w:val="20"/>
          <w:szCs w:val="20"/>
        </w:rPr>
        <w:t xml:space="preserve">. Objects considered as traffic black spots can be road </w:t>
      </w:r>
      <w:r w:rsidR="006809E2">
        <w:rPr>
          <w:sz w:val="20"/>
          <w:szCs w:val="20"/>
        </w:rPr>
        <w:t>junctions</w:t>
      </w:r>
      <w:r w:rsidR="00430C81" w:rsidRPr="00835F3F">
        <w:rPr>
          <w:sz w:val="20"/>
          <w:szCs w:val="20"/>
        </w:rPr>
        <w:t xml:space="preserve">, short road sections or mid-blocks (Kowtanapanich, Tanaboriboon, &amp; Chadbunchachai, 2006). Common defining elements of traffic black spots may include the frequency of accidents in a specific spatial and temporal range, the severity of accidents, and the proportion of accident numbers to the traffic volume (Aziz &amp; Ram, 2022). Furthermore, according to the differences in the spaital and social contexts,  criteria for definning traffic black spots </w:t>
      </w:r>
      <w:r w:rsidR="00C76770">
        <w:rPr>
          <w:sz w:val="20"/>
          <w:szCs w:val="20"/>
        </w:rPr>
        <w:t xml:space="preserve">in regions </w:t>
      </w:r>
      <w:r w:rsidR="00430C81" w:rsidRPr="00835F3F">
        <w:rPr>
          <w:sz w:val="20"/>
          <w:szCs w:val="20"/>
        </w:rPr>
        <w:t xml:space="preserve">can vary globally. For example, China defines urban road black spots as: road sections within 500 meters or </w:t>
      </w:r>
      <w:r w:rsidR="006809E2">
        <w:rPr>
          <w:sz w:val="20"/>
          <w:szCs w:val="20"/>
        </w:rPr>
        <w:t>junctions</w:t>
      </w:r>
      <w:r w:rsidR="00430C81" w:rsidRPr="00835F3F">
        <w:rPr>
          <w:sz w:val="20"/>
          <w:szCs w:val="20"/>
        </w:rPr>
        <w:t xml:space="preserve"> within 150 meters that have at least three casualty accidents every year (Yuan, Zeng &amp; Shi, 2020); In Thailand, the black spot is the place where at least 3 serious accidents or 5 injury accidents have been recorded within 100m within three years (Tanprasert, T. et al., 2020). </w:t>
      </w:r>
    </w:p>
    <w:p w14:paraId="0A04C2A1" w14:textId="77777777" w:rsidR="00B443F2" w:rsidRPr="00835F3F" w:rsidRDefault="00B443F2" w:rsidP="00B443F2">
      <w:pPr>
        <w:pStyle w:val="Newparagraph"/>
        <w:spacing w:line="360" w:lineRule="auto"/>
        <w:ind w:firstLine="0"/>
        <w:jc w:val="both"/>
        <w:rPr>
          <w:sz w:val="20"/>
          <w:szCs w:val="20"/>
        </w:rPr>
      </w:pPr>
    </w:p>
    <w:p w14:paraId="29331902" w14:textId="53C7C48A" w:rsidR="003E0684" w:rsidRDefault="00F24E9C" w:rsidP="00B443F2">
      <w:pPr>
        <w:pStyle w:val="Newparagraph"/>
        <w:spacing w:line="360" w:lineRule="auto"/>
        <w:ind w:firstLine="0"/>
        <w:jc w:val="both"/>
        <w:rPr>
          <w:sz w:val="20"/>
          <w:szCs w:val="20"/>
          <w:lang w:eastAsia="zh-CN"/>
        </w:rPr>
      </w:pPr>
      <w:r w:rsidRPr="00835F3F">
        <w:rPr>
          <w:sz w:val="20"/>
          <w:szCs w:val="20"/>
        </w:rPr>
        <w:t>S</w:t>
      </w:r>
      <w:r w:rsidR="003E0684" w:rsidRPr="00835F3F">
        <w:rPr>
          <w:sz w:val="20"/>
          <w:szCs w:val="20"/>
        </w:rPr>
        <w:t>ome studies do not adopt fixed threshold standards, but identify the clustering structure of collision accidents as traffic black spots</w:t>
      </w:r>
      <w:r w:rsidR="003E0684" w:rsidRPr="00835F3F">
        <w:rPr>
          <w:rFonts w:eastAsia="SimSun"/>
          <w:sz w:val="20"/>
          <w:szCs w:val="20"/>
          <w:lang w:eastAsia="zh-CN"/>
        </w:rPr>
        <w:t xml:space="preserve">. </w:t>
      </w:r>
      <w:r w:rsidR="003E0684" w:rsidRPr="00835F3F">
        <w:rPr>
          <w:sz w:val="20"/>
          <w:szCs w:val="20"/>
        </w:rPr>
        <w:t>Modified clustering algorithm of K-Means (Zhang, Shu &amp; Yan, 2019), Firefly (Yuan, Zeng &amp; Shi, 2020) and DBSCAN</w:t>
      </w:r>
      <w:ins w:id="39" w:author="Chen, Huanfa" w:date="2023-02-24T14:58:00Z">
        <w:r w:rsidR="00143B1A">
          <w:rPr>
            <w:sz w:val="20"/>
            <w:szCs w:val="20"/>
          </w:rPr>
          <w:t xml:space="preserve"> </w:t>
        </w:r>
      </w:ins>
      <w:r w:rsidR="003E0684" w:rsidRPr="00835F3F">
        <w:rPr>
          <w:sz w:val="20"/>
          <w:szCs w:val="20"/>
        </w:rPr>
        <w:t xml:space="preserve">(Ye et al., 2010) have been </w:t>
      </w:r>
      <w:ins w:id="40" w:author="Chen, Huanfa" w:date="2023-02-24T14:58:00Z">
        <w:r w:rsidR="007213F3">
          <w:rPr>
            <w:sz w:val="20"/>
            <w:szCs w:val="20"/>
          </w:rPr>
          <w:t xml:space="preserve">used to identify </w:t>
        </w:r>
      </w:ins>
      <w:del w:id="41" w:author="Chen, Huanfa" w:date="2023-02-24T14:58:00Z">
        <w:r w:rsidR="003E0684" w:rsidRPr="00835F3F" w:rsidDel="007213F3">
          <w:rPr>
            <w:sz w:val="20"/>
            <w:szCs w:val="20"/>
          </w:rPr>
          <w:delText xml:space="preserve">tested to improve the accuracy of  identitfying </w:delText>
        </w:r>
      </w:del>
      <w:r w:rsidR="003E0684" w:rsidRPr="00835F3F">
        <w:rPr>
          <w:sz w:val="20"/>
          <w:szCs w:val="20"/>
        </w:rPr>
        <w:t xml:space="preserve">traffic black spots from large accident datasets. </w:t>
      </w:r>
      <w:r w:rsidR="003E0684" w:rsidRPr="00835F3F">
        <w:rPr>
          <w:sz w:val="20"/>
          <w:szCs w:val="20"/>
          <w:lang w:eastAsia="zh-CN"/>
        </w:rPr>
        <w:t xml:space="preserve">However, </w:t>
      </w:r>
      <w:ins w:id="42" w:author="Chen, Huanfa" w:date="2023-02-24T14:58:00Z">
        <w:r w:rsidR="00DE0490">
          <w:rPr>
            <w:sz w:val="20"/>
            <w:szCs w:val="20"/>
            <w:lang w:eastAsia="zh-CN"/>
          </w:rPr>
          <w:t xml:space="preserve">when </w:t>
        </w:r>
      </w:ins>
      <w:ins w:id="43" w:author="Chen, Huanfa" w:date="2023-02-24T14:59:00Z">
        <w:r w:rsidR="00DE0490">
          <w:rPr>
            <w:sz w:val="20"/>
            <w:szCs w:val="20"/>
            <w:lang w:eastAsia="zh-CN"/>
          </w:rPr>
          <w:t xml:space="preserve">accident data are </w:t>
        </w:r>
      </w:ins>
      <w:del w:id="44" w:author="Chen, Huanfa" w:date="2023-02-24T14:59:00Z">
        <w:r w:rsidR="003E0684" w:rsidRPr="00835F3F" w:rsidDel="00DE0490">
          <w:rPr>
            <w:sz w:val="20"/>
            <w:szCs w:val="20"/>
            <w:lang w:eastAsia="zh-CN"/>
          </w:rPr>
          <w:delText xml:space="preserve">in </w:delText>
        </w:r>
      </w:del>
      <w:r w:rsidR="003E0684" w:rsidRPr="00835F3F">
        <w:rPr>
          <w:sz w:val="20"/>
          <w:szCs w:val="20"/>
          <w:lang w:eastAsia="zh-CN"/>
        </w:rPr>
        <w:t>sparse</w:t>
      </w:r>
      <w:ins w:id="45" w:author="Chen, Huanfa" w:date="2023-02-24T14:59:00Z">
        <w:r w:rsidR="00092874">
          <w:rPr>
            <w:sz w:val="20"/>
            <w:szCs w:val="20"/>
            <w:lang w:eastAsia="zh-CN"/>
          </w:rPr>
          <w:t>,</w:t>
        </w:r>
      </w:ins>
      <w:r w:rsidR="003E0684" w:rsidRPr="00835F3F">
        <w:rPr>
          <w:sz w:val="20"/>
          <w:szCs w:val="20"/>
          <w:lang w:eastAsia="zh-CN"/>
        </w:rPr>
        <w:t xml:space="preserve"> </w:t>
      </w:r>
      <w:ins w:id="46" w:author="Chen, Huanfa" w:date="2023-02-24T14:59:00Z">
        <w:r w:rsidR="00092874">
          <w:rPr>
            <w:sz w:val="20"/>
            <w:szCs w:val="20"/>
            <w:lang w:eastAsia="zh-CN"/>
          </w:rPr>
          <w:t>these clustering methods are not applicable</w:t>
        </w:r>
      </w:ins>
      <w:del w:id="47" w:author="Chen, Huanfa" w:date="2023-02-24T14:59:00Z">
        <w:r w:rsidR="00E11ABD" w:rsidRPr="00835F3F" w:rsidDel="00092874">
          <w:rPr>
            <w:sz w:val="20"/>
            <w:szCs w:val="20"/>
            <w:lang w:eastAsia="zh-CN"/>
          </w:rPr>
          <w:delText xml:space="preserve">or limited accident </w:delText>
        </w:r>
        <w:r w:rsidR="003E0684" w:rsidRPr="00835F3F" w:rsidDel="00092874">
          <w:rPr>
            <w:sz w:val="20"/>
            <w:szCs w:val="20"/>
            <w:lang w:eastAsia="zh-CN"/>
          </w:rPr>
          <w:delText>datasets the application of clustering methods is relatively limited</w:delText>
        </w:r>
      </w:del>
      <w:r w:rsidR="003E0684" w:rsidRPr="00835F3F">
        <w:rPr>
          <w:sz w:val="20"/>
          <w:szCs w:val="20"/>
          <w:lang w:eastAsia="zh-CN"/>
        </w:rPr>
        <w:t>.</w:t>
      </w:r>
    </w:p>
    <w:p w14:paraId="288DE45D" w14:textId="77777777" w:rsidR="00CE4500" w:rsidRPr="00CE4500" w:rsidRDefault="00CE4500" w:rsidP="00CE4500">
      <w:pPr>
        <w:pStyle w:val="Newparagraph"/>
        <w:spacing w:line="360" w:lineRule="auto"/>
        <w:ind w:firstLine="0"/>
        <w:jc w:val="both"/>
        <w:rPr>
          <w:rFonts w:eastAsia="SimSun"/>
          <w:sz w:val="20"/>
          <w:szCs w:val="20"/>
          <w:lang w:eastAsia="zh-CN"/>
        </w:rPr>
      </w:pPr>
    </w:p>
    <w:p w14:paraId="5CB04897" w14:textId="706D78FA" w:rsidR="00C25849" w:rsidRDefault="00BB5B3C" w:rsidP="00C25849">
      <w:pPr>
        <w:pStyle w:val="Newparagraph"/>
        <w:spacing w:line="360" w:lineRule="auto"/>
        <w:ind w:firstLine="0"/>
        <w:jc w:val="both"/>
        <w:rPr>
          <w:rFonts w:eastAsia="SimSun"/>
          <w:sz w:val="20"/>
          <w:szCs w:val="20"/>
          <w:lang w:eastAsia="zh-CN"/>
        </w:rPr>
      </w:pPr>
      <w:r w:rsidRPr="00BB5B3C">
        <w:rPr>
          <w:rFonts w:eastAsia="SimSun"/>
          <w:sz w:val="20"/>
          <w:szCs w:val="20"/>
          <w:lang w:eastAsia="zh-CN"/>
        </w:rPr>
        <w:t>With the advancement of information technology,  methods for perceiving the urban environment and activities have been greatly enriched. Some studies seek to identify and predict traffic blackspots without relying on accident data, but through open data sources, such as street view images and built environment information from public map platforms</w:t>
      </w:r>
      <w:r>
        <w:rPr>
          <w:rFonts w:eastAsia="SimSun"/>
          <w:sz w:val="20"/>
          <w:szCs w:val="20"/>
          <w:lang w:eastAsia="zh-CN"/>
        </w:rPr>
        <w:t xml:space="preserve">. </w:t>
      </w:r>
      <w:r w:rsidR="00C76770">
        <w:rPr>
          <w:rFonts w:eastAsia="SimSun"/>
          <w:sz w:val="20"/>
          <w:szCs w:val="20"/>
          <w:lang w:eastAsia="zh-CN"/>
        </w:rPr>
        <w:t>The popularity of v</w:t>
      </w:r>
      <w:r w:rsidRPr="00BB5B3C">
        <w:rPr>
          <w:rFonts w:eastAsia="SimSun"/>
          <w:sz w:val="20"/>
          <w:szCs w:val="20"/>
          <w:lang w:eastAsia="zh-CN"/>
        </w:rPr>
        <w:t xml:space="preserve">arious machine learning models </w:t>
      </w:r>
      <w:r>
        <w:rPr>
          <w:rFonts w:eastAsia="SimSun"/>
          <w:sz w:val="20"/>
          <w:szCs w:val="20"/>
          <w:lang w:eastAsia="zh-CN"/>
        </w:rPr>
        <w:t xml:space="preserve">also </w:t>
      </w:r>
      <w:r w:rsidRPr="00BB5B3C">
        <w:rPr>
          <w:rFonts w:eastAsia="SimSun"/>
          <w:sz w:val="20"/>
          <w:szCs w:val="20"/>
          <w:lang w:eastAsia="zh-CN"/>
        </w:rPr>
        <w:t>play a</w:t>
      </w:r>
      <w:r w:rsidR="00B64F0D">
        <w:rPr>
          <w:rFonts w:eastAsia="SimSun"/>
          <w:sz w:val="20"/>
          <w:szCs w:val="20"/>
          <w:lang w:eastAsia="zh-CN"/>
        </w:rPr>
        <w:t>n</w:t>
      </w:r>
      <w:r w:rsidRPr="00BB5B3C">
        <w:rPr>
          <w:rFonts w:eastAsia="SimSun"/>
          <w:sz w:val="20"/>
          <w:szCs w:val="20"/>
          <w:lang w:eastAsia="zh-CN"/>
        </w:rPr>
        <w:t xml:space="preserve"> </w:t>
      </w:r>
      <w:r w:rsidR="00B64F0D">
        <w:rPr>
          <w:rFonts w:eastAsia="SimSun"/>
          <w:sz w:val="20"/>
          <w:szCs w:val="20"/>
          <w:lang w:eastAsia="zh-CN"/>
        </w:rPr>
        <w:t>essential</w:t>
      </w:r>
      <w:r w:rsidRPr="00BB5B3C">
        <w:rPr>
          <w:rFonts w:eastAsia="SimSun"/>
          <w:sz w:val="20"/>
          <w:szCs w:val="20"/>
          <w:lang w:eastAsia="zh-CN"/>
        </w:rPr>
        <w:t xml:space="preserve"> role in this </w:t>
      </w:r>
      <w:r>
        <w:rPr>
          <w:rFonts w:eastAsia="SimSun"/>
          <w:sz w:val="20"/>
          <w:szCs w:val="20"/>
          <w:lang w:eastAsia="zh-CN"/>
        </w:rPr>
        <w:t>trend</w:t>
      </w:r>
      <w:r w:rsidRPr="00BB5B3C">
        <w:rPr>
          <w:rFonts w:eastAsia="SimSun"/>
          <w:sz w:val="20"/>
          <w:szCs w:val="20"/>
          <w:lang w:eastAsia="zh-CN"/>
        </w:rPr>
        <w:t xml:space="preserve">. The visual information from </w:t>
      </w:r>
      <w:r w:rsidR="00B64F0D">
        <w:rPr>
          <w:rFonts w:eastAsia="SimSun"/>
          <w:sz w:val="20"/>
          <w:szCs w:val="20"/>
          <w:lang w:eastAsia="zh-CN"/>
        </w:rPr>
        <w:t>s</w:t>
      </w:r>
      <w:r w:rsidRPr="00BB5B3C">
        <w:rPr>
          <w:rFonts w:eastAsia="SimSun"/>
          <w:sz w:val="20"/>
          <w:szCs w:val="20"/>
          <w:lang w:eastAsia="zh-CN"/>
        </w:rPr>
        <w:t xml:space="preserve">treet </w:t>
      </w:r>
      <w:r w:rsidR="00B64F0D">
        <w:rPr>
          <w:rFonts w:eastAsia="SimSun"/>
          <w:sz w:val="20"/>
          <w:szCs w:val="20"/>
          <w:lang w:eastAsia="zh-CN"/>
        </w:rPr>
        <w:t>v</w:t>
      </w:r>
      <w:r w:rsidRPr="00BB5B3C">
        <w:rPr>
          <w:rFonts w:eastAsia="SimSun"/>
          <w:sz w:val="20"/>
          <w:szCs w:val="20"/>
          <w:lang w:eastAsia="zh-CN"/>
        </w:rPr>
        <w:t xml:space="preserve">iew image is believed to be useful for simulating and reflecting features of the built environment in the perception of drivers, cyclists or pedestrians(Ito and Biljecki, 2021; Biljecki and Ito, 2021). Some studies have attempted to predict street safety risks or the existence of traffic black spots based on street view elements and built environment information. </w:t>
      </w:r>
      <w:r>
        <w:rPr>
          <w:rFonts w:eastAsia="SimSun"/>
          <w:sz w:val="20"/>
          <w:szCs w:val="20"/>
          <w:lang w:eastAsia="zh-CN"/>
        </w:rPr>
        <w:t xml:space="preserve">For example, </w:t>
      </w:r>
      <w:r w:rsidRPr="00BB5B3C">
        <w:rPr>
          <w:rFonts w:eastAsia="SimSun"/>
          <w:sz w:val="20"/>
          <w:szCs w:val="20"/>
          <w:lang w:eastAsia="zh-CN"/>
        </w:rPr>
        <w:t xml:space="preserve">Tanprasert and his colleagues have explored </w:t>
      </w:r>
      <w:r w:rsidR="00C76770">
        <w:rPr>
          <w:rFonts w:eastAsia="SimSun"/>
          <w:sz w:val="20"/>
          <w:szCs w:val="20"/>
          <w:lang w:eastAsia="zh-CN"/>
        </w:rPr>
        <w:t>a</w:t>
      </w:r>
      <w:r w:rsidRPr="00BB5B3C">
        <w:rPr>
          <w:rFonts w:eastAsia="SimSun"/>
          <w:sz w:val="20"/>
          <w:szCs w:val="20"/>
          <w:lang w:eastAsia="zh-CN"/>
        </w:rPr>
        <w:t xml:space="preserve"> </w:t>
      </w:r>
      <w:r w:rsidR="00C76770">
        <w:rPr>
          <w:rFonts w:eastAsia="SimSun"/>
          <w:sz w:val="20"/>
          <w:szCs w:val="20"/>
          <w:lang w:eastAsia="zh-CN"/>
        </w:rPr>
        <w:t>a</w:t>
      </w:r>
      <w:r w:rsidR="00C76770" w:rsidRPr="00BB5B3C">
        <w:rPr>
          <w:rFonts w:eastAsia="SimSun"/>
          <w:sz w:val="20"/>
          <w:szCs w:val="20"/>
          <w:lang w:eastAsia="zh-CN"/>
        </w:rPr>
        <w:t xml:space="preserve">distance-aware image segmentation model to extract </w:t>
      </w:r>
      <w:r w:rsidR="00C76770">
        <w:rPr>
          <w:rFonts w:eastAsia="SimSun"/>
          <w:sz w:val="20"/>
          <w:szCs w:val="20"/>
          <w:lang w:eastAsia="zh-CN"/>
        </w:rPr>
        <w:t xml:space="preserve">visual </w:t>
      </w:r>
      <w:r w:rsidR="00C76770" w:rsidRPr="00BB5B3C">
        <w:rPr>
          <w:rFonts w:eastAsia="SimSun"/>
          <w:sz w:val="20"/>
          <w:szCs w:val="20"/>
          <w:lang w:eastAsia="zh-CN"/>
        </w:rPr>
        <w:t xml:space="preserve">information </w:t>
      </w:r>
      <w:r w:rsidR="00C76770">
        <w:rPr>
          <w:rFonts w:eastAsia="SimSun"/>
          <w:sz w:val="20"/>
          <w:szCs w:val="20"/>
          <w:lang w:eastAsia="zh-CN"/>
        </w:rPr>
        <w:t xml:space="preserve">from street view </w:t>
      </w:r>
      <w:r w:rsidR="00C76770" w:rsidRPr="00BB5B3C">
        <w:rPr>
          <w:rFonts w:eastAsia="SimSun"/>
          <w:sz w:val="20"/>
          <w:szCs w:val="20"/>
          <w:lang w:eastAsia="zh-CN"/>
        </w:rPr>
        <w:t>objects</w:t>
      </w:r>
      <w:r w:rsidRPr="00BB5B3C">
        <w:rPr>
          <w:rFonts w:eastAsia="SimSun"/>
          <w:sz w:val="20"/>
          <w:szCs w:val="20"/>
          <w:lang w:eastAsia="zh-CN"/>
        </w:rPr>
        <w:t xml:space="preserve"> and classify traffic black spots in Thailand </w:t>
      </w:r>
      <w:r w:rsidR="00C76770">
        <w:rPr>
          <w:rFonts w:eastAsia="SimSun"/>
          <w:sz w:val="20"/>
          <w:szCs w:val="20"/>
          <w:lang w:eastAsia="zh-CN"/>
        </w:rPr>
        <w:t xml:space="preserve">based on a </w:t>
      </w:r>
      <w:r w:rsidR="00C76770" w:rsidRPr="00BB5B3C">
        <w:rPr>
          <w:rFonts w:eastAsia="SimSun"/>
          <w:sz w:val="20"/>
          <w:szCs w:val="20"/>
          <w:lang w:eastAsia="zh-CN"/>
        </w:rPr>
        <w:t xml:space="preserve">fully-connected neural network </w:t>
      </w:r>
      <w:r w:rsidRPr="00BB5B3C">
        <w:rPr>
          <w:rFonts w:eastAsia="SimSun"/>
          <w:sz w:val="20"/>
          <w:szCs w:val="20"/>
          <w:lang w:eastAsia="zh-CN"/>
        </w:rPr>
        <w:t>(Tanprasert et al., 2020)</w:t>
      </w:r>
      <w:r w:rsidR="00C76770">
        <w:rPr>
          <w:rFonts w:eastAsia="SimSun"/>
          <w:sz w:val="20"/>
          <w:szCs w:val="20"/>
          <w:lang w:eastAsia="zh-CN"/>
        </w:rPr>
        <w:t xml:space="preserve">. </w:t>
      </w:r>
      <w:r w:rsidRPr="00BB5B3C">
        <w:rPr>
          <w:rFonts w:eastAsia="SimSun"/>
          <w:sz w:val="20"/>
          <w:szCs w:val="20"/>
          <w:lang w:eastAsia="zh-CN"/>
        </w:rPr>
        <w:t>The model has shown an accuracy of 69.91% in classifying black and safe spots. Cai et al. (2022) extracted different street view objects from street view images</w:t>
      </w:r>
      <w:r w:rsidR="00C76770">
        <w:rPr>
          <w:rFonts w:eastAsia="SimSun"/>
          <w:sz w:val="20"/>
          <w:szCs w:val="20"/>
          <w:lang w:eastAsia="zh-CN"/>
        </w:rPr>
        <w:t xml:space="preserve"> and estimate</w:t>
      </w:r>
      <w:r w:rsidRPr="00BB5B3C">
        <w:rPr>
          <w:rFonts w:eastAsia="SimSun"/>
          <w:sz w:val="20"/>
          <w:szCs w:val="20"/>
          <w:lang w:eastAsia="zh-CN"/>
        </w:rPr>
        <w:t xml:space="preserve"> </w:t>
      </w:r>
      <w:r w:rsidR="00C76770">
        <w:rPr>
          <w:rFonts w:eastAsia="SimSun"/>
          <w:sz w:val="20"/>
          <w:szCs w:val="20"/>
          <w:lang w:eastAsia="zh-CN"/>
        </w:rPr>
        <w:t>t</w:t>
      </w:r>
      <w:r w:rsidRPr="00BB5B3C">
        <w:rPr>
          <w:rFonts w:eastAsia="SimSun"/>
          <w:sz w:val="20"/>
          <w:szCs w:val="20"/>
          <w:lang w:eastAsia="zh-CN"/>
        </w:rPr>
        <w:t xml:space="preserve">he distance of object from the camera </w:t>
      </w:r>
      <w:r w:rsidR="00C76770">
        <w:rPr>
          <w:rFonts w:eastAsia="SimSun"/>
          <w:sz w:val="20"/>
          <w:szCs w:val="20"/>
          <w:lang w:eastAsia="zh-CN"/>
        </w:rPr>
        <w:t xml:space="preserve">to </w:t>
      </w:r>
      <w:r w:rsidRPr="00BB5B3C">
        <w:rPr>
          <w:rFonts w:eastAsia="SimSun"/>
          <w:sz w:val="20"/>
          <w:szCs w:val="20"/>
          <w:lang w:eastAsia="zh-CN"/>
        </w:rPr>
        <w:t xml:space="preserve">simulate the perception of street view while driving. </w:t>
      </w:r>
      <w:r w:rsidR="00C76770">
        <w:rPr>
          <w:rFonts w:eastAsia="SimSun"/>
          <w:sz w:val="20"/>
          <w:szCs w:val="20"/>
          <w:lang w:eastAsia="zh-CN"/>
        </w:rPr>
        <w:t>S</w:t>
      </w:r>
      <w:r>
        <w:rPr>
          <w:rFonts w:eastAsia="SimSun"/>
          <w:sz w:val="20"/>
          <w:szCs w:val="20"/>
          <w:lang w:eastAsia="zh-CN"/>
        </w:rPr>
        <w:t>treet view</w:t>
      </w:r>
      <w:r w:rsidRPr="00BB5B3C">
        <w:rPr>
          <w:rFonts w:eastAsia="SimSun"/>
          <w:sz w:val="20"/>
          <w:szCs w:val="20"/>
          <w:lang w:eastAsia="zh-CN"/>
        </w:rPr>
        <w:t xml:space="preserve"> elements combined with other built-environment variables were incorporated into three different tree-based ensemble models to </w:t>
      </w:r>
      <w:r w:rsidR="00C76770">
        <w:rPr>
          <w:rFonts w:eastAsia="SimSun"/>
          <w:sz w:val="20"/>
          <w:szCs w:val="20"/>
          <w:lang w:eastAsia="zh-CN"/>
        </w:rPr>
        <w:t>predict</w:t>
      </w:r>
      <w:r w:rsidRPr="00BB5B3C">
        <w:rPr>
          <w:rFonts w:eastAsia="SimSun"/>
          <w:sz w:val="20"/>
          <w:szCs w:val="20"/>
          <w:lang w:eastAsia="zh-CN"/>
        </w:rPr>
        <w:t xml:space="preserve"> the number of speeding accidents. The combination of street view information and the classification task of traffic black spots is proved to have sufficient potential.</w:t>
      </w:r>
    </w:p>
    <w:p w14:paraId="5431C656" w14:textId="1492B832" w:rsidR="00C76770" w:rsidRDefault="00C76770" w:rsidP="00C25849">
      <w:pPr>
        <w:pStyle w:val="Newparagraph"/>
        <w:spacing w:line="360" w:lineRule="auto"/>
        <w:ind w:firstLine="0"/>
        <w:jc w:val="both"/>
        <w:rPr>
          <w:rFonts w:eastAsia="SimSun"/>
          <w:sz w:val="20"/>
          <w:szCs w:val="20"/>
          <w:lang w:eastAsia="zh-CN"/>
        </w:rPr>
      </w:pPr>
    </w:p>
    <w:p w14:paraId="5BB11FAB" w14:textId="77777777" w:rsidR="00C76770" w:rsidRPr="00C25849" w:rsidRDefault="00C76770" w:rsidP="00C25849">
      <w:pPr>
        <w:pStyle w:val="Newparagraph"/>
        <w:spacing w:line="360" w:lineRule="auto"/>
        <w:ind w:firstLine="0"/>
        <w:jc w:val="both"/>
        <w:rPr>
          <w:sz w:val="20"/>
          <w:szCs w:val="20"/>
        </w:rPr>
      </w:pPr>
    </w:p>
    <w:p w14:paraId="65E1762C" w14:textId="77777777" w:rsidR="004875BE" w:rsidRPr="004875BE" w:rsidRDefault="004875BE" w:rsidP="004875BE">
      <w:pPr>
        <w:pStyle w:val="Newparagraph"/>
        <w:ind w:firstLine="0"/>
      </w:pPr>
    </w:p>
    <w:p w14:paraId="6AAA46FA" w14:textId="6D88762A" w:rsidR="00492AF0" w:rsidRDefault="00492AF0" w:rsidP="009E3957">
      <w:pPr>
        <w:pStyle w:val="Newparagraph"/>
        <w:spacing w:line="360" w:lineRule="auto"/>
        <w:ind w:firstLine="0"/>
        <w:rPr>
          <w:sz w:val="20"/>
          <w:szCs w:val="20"/>
          <w:lang w:eastAsia="zh-CN"/>
        </w:rPr>
      </w:pPr>
    </w:p>
    <w:p w14:paraId="272A1CA6" w14:textId="1599DBA8" w:rsidR="00283D77" w:rsidRDefault="00283D77" w:rsidP="009E3957">
      <w:pPr>
        <w:pStyle w:val="Newparagraph"/>
        <w:spacing w:line="360" w:lineRule="auto"/>
        <w:ind w:firstLine="0"/>
        <w:rPr>
          <w:sz w:val="20"/>
          <w:szCs w:val="20"/>
          <w:lang w:eastAsia="zh-CN"/>
        </w:rPr>
      </w:pPr>
    </w:p>
    <w:p w14:paraId="79516D55" w14:textId="77777777" w:rsidR="00C7625B" w:rsidRPr="00835F3F" w:rsidRDefault="00C7625B" w:rsidP="001A39FC">
      <w:pPr>
        <w:pStyle w:val="Newparagraph"/>
        <w:spacing w:line="360" w:lineRule="auto"/>
        <w:ind w:firstLine="0"/>
        <w:rPr>
          <w:sz w:val="20"/>
          <w:szCs w:val="20"/>
          <w:lang w:eastAsia="zh-CN"/>
        </w:rPr>
      </w:pPr>
    </w:p>
    <w:p w14:paraId="54829879" w14:textId="19BD7CDD" w:rsidR="009D7153" w:rsidRPr="00835F3F" w:rsidRDefault="00D90942" w:rsidP="001A39FC">
      <w:pPr>
        <w:pStyle w:val="Heading1"/>
        <w:spacing w:line="360" w:lineRule="auto"/>
        <w:rPr>
          <w:rFonts w:cs="Times New Roman"/>
          <w:sz w:val="20"/>
          <w:szCs w:val="20"/>
        </w:rPr>
      </w:pPr>
      <w:bookmarkStart w:id="48" w:name="_Hlk126940192"/>
      <w:bookmarkStart w:id="49" w:name="OLE_LINK70"/>
      <w:bookmarkStart w:id="50" w:name="OLE_LINK81"/>
      <w:bookmarkStart w:id="51" w:name="OLE_LINK83"/>
      <w:bookmarkStart w:id="52" w:name="OLE_LINK117"/>
      <w:bookmarkStart w:id="53" w:name="OLE_LINK11"/>
      <w:bookmarkStart w:id="54" w:name="OLE_LINK14"/>
      <w:bookmarkEnd w:id="25"/>
      <w:bookmarkEnd w:id="26"/>
      <w:bookmarkEnd w:id="27"/>
      <w:bookmarkEnd w:id="28"/>
      <w:r w:rsidRPr="00835F3F">
        <w:rPr>
          <w:rFonts w:cs="Times New Roman"/>
          <w:sz w:val="20"/>
          <w:szCs w:val="20"/>
        </w:rPr>
        <w:lastRenderedPageBreak/>
        <w:t>C</w:t>
      </w:r>
      <w:r w:rsidRPr="00835F3F">
        <w:rPr>
          <w:rFonts w:eastAsiaTheme="minorEastAsia" w:cs="Times New Roman"/>
          <w:sz w:val="20"/>
          <w:szCs w:val="20"/>
          <w:lang w:eastAsia="zh-CN"/>
        </w:rPr>
        <w:t>ase</w:t>
      </w:r>
      <w:r w:rsidRPr="00835F3F">
        <w:rPr>
          <w:rFonts w:cs="Times New Roman"/>
          <w:sz w:val="20"/>
          <w:szCs w:val="20"/>
        </w:rPr>
        <w:t xml:space="preserve"> Study and Data</w:t>
      </w:r>
    </w:p>
    <w:bookmarkEnd w:id="48"/>
    <w:p w14:paraId="6B02B626" w14:textId="1D6A2FD0" w:rsidR="00AE0AEE" w:rsidRPr="00835F3F" w:rsidRDefault="00A4161C" w:rsidP="001A39FC">
      <w:pPr>
        <w:pStyle w:val="Heading2"/>
        <w:spacing w:line="360" w:lineRule="auto"/>
        <w:rPr>
          <w:rFonts w:cs="Times New Roman"/>
          <w:sz w:val="20"/>
          <w:szCs w:val="20"/>
        </w:rPr>
      </w:pPr>
      <w:r w:rsidRPr="00835F3F">
        <w:rPr>
          <w:rFonts w:cs="Times New Roman"/>
          <w:sz w:val="20"/>
          <w:szCs w:val="20"/>
        </w:rPr>
        <w:t>C</w:t>
      </w:r>
      <w:r w:rsidRPr="00835F3F">
        <w:rPr>
          <w:rFonts w:eastAsiaTheme="minorEastAsia" w:cs="Times New Roman"/>
          <w:sz w:val="20"/>
          <w:szCs w:val="20"/>
          <w:lang w:eastAsia="zh-CN"/>
        </w:rPr>
        <w:t>ase</w:t>
      </w:r>
      <w:r w:rsidRPr="00835F3F">
        <w:rPr>
          <w:rFonts w:cs="Times New Roman"/>
          <w:sz w:val="20"/>
          <w:szCs w:val="20"/>
        </w:rPr>
        <w:t xml:space="preserve"> Study Area</w:t>
      </w:r>
    </w:p>
    <w:p w14:paraId="5B65FEDE" w14:textId="72BF7FC3" w:rsidR="0086089F" w:rsidRDefault="00E24791" w:rsidP="0086089F">
      <w:pPr>
        <w:pStyle w:val="Newparagraph"/>
        <w:spacing w:line="360" w:lineRule="auto"/>
        <w:ind w:firstLine="0"/>
        <w:rPr>
          <w:rFonts w:eastAsia="SimSun"/>
          <w:sz w:val="20"/>
          <w:szCs w:val="20"/>
          <w:lang w:eastAsia="zh-CN"/>
        </w:rPr>
      </w:pPr>
      <w:r w:rsidRPr="0086089F">
        <w:rPr>
          <w:rFonts w:eastAsia="SimSun"/>
          <w:sz w:val="20"/>
          <w:szCs w:val="20"/>
          <w:lang w:eastAsia="zh-CN"/>
        </w:rPr>
        <w:t xml:space="preserve">The research takes </w:t>
      </w:r>
      <w:r w:rsidR="00E55174" w:rsidRPr="0086089F">
        <w:rPr>
          <w:rFonts w:eastAsia="SimSun"/>
          <w:sz w:val="20"/>
          <w:szCs w:val="20"/>
          <w:lang w:eastAsia="zh-CN"/>
        </w:rPr>
        <w:t xml:space="preserve">the </w:t>
      </w:r>
      <w:r w:rsidR="00D91541" w:rsidRPr="0086089F">
        <w:rPr>
          <w:rFonts w:eastAsia="SimSun"/>
          <w:sz w:val="20"/>
          <w:szCs w:val="20"/>
          <w:lang w:eastAsia="zh-CN"/>
        </w:rPr>
        <w:t xml:space="preserve">London Borough of Camden </w:t>
      </w:r>
      <w:del w:id="55" w:author="Chen, Huanfa" w:date="2023-02-24T11:17:00Z">
        <w:r w:rsidRPr="0086089F" w:rsidDel="000F0DBF">
          <w:rPr>
            <w:rFonts w:eastAsia="SimSun"/>
            <w:sz w:val="20"/>
            <w:szCs w:val="20"/>
            <w:lang w:eastAsia="zh-CN"/>
          </w:rPr>
          <w:delText xml:space="preserve"> </w:delText>
        </w:r>
      </w:del>
      <w:r w:rsidRPr="0086089F">
        <w:rPr>
          <w:rFonts w:eastAsia="SimSun"/>
          <w:sz w:val="20"/>
          <w:szCs w:val="20"/>
          <w:lang w:eastAsia="zh-CN"/>
        </w:rPr>
        <w:t xml:space="preserve">as the </w:t>
      </w:r>
      <w:r w:rsidR="00E55174" w:rsidRPr="0086089F">
        <w:rPr>
          <w:rFonts w:eastAsia="SimSun" w:hint="eastAsia"/>
          <w:sz w:val="20"/>
          <w:szCs w:val="20"/>
          <w:lang w:eastAsia="zh-CN"/>
        </w:rPr>
        <w:t>c</w:t>
      </w:r>
      <w:r w:rsidR="00751589" w:rsidRPr="0086089F">
        <w:rPr>
          <w:rFonts w:eastAsia="SimSun"/>
          <w:sz w:val="20"/>
          <w:szCs w:val="20"/>
          <w:lang w:eastAsia="zh-CN"/>
        </w:rPr>
        <w:t xml:space="preserve">ase </w:t>
      </w:r>
      <w:r w:rsidR="00E55174" w:rsidRPr="0086089F">
        <w:rPr>
          <w:rFonts w:eastAsia="SimSun"/>
          <w:sz w:val="20"/>
          <w:szCs w:val="20"/>
          <w:lang w:eastAsia="zh-CN"/>
        </w:rPr>
        <w:t>s</w:t>
      </w:r>
      <w:r w:rsidR="00751589" w:rsidRPr="0086089F">
        <w:rPr>
          <w:rFonts w:eastAsia="SimSun"/>
          <w:sz w:val="20"/>
          <w:szCs w:val="20"/>
          <w:lang w:eastAsia="zh-CN"/>
        </w:rPr>
        <w:t xml:space="preserve">tudy </w:t>
      </w:r>
      <w:r w:rsidR="00E55174" w:rsidRPr="0086089F">
        <w:rPr>
          <w:rFonts w:eastAsia="SimSun"/>
          <w:sz w:val="20"/>
          <w:szCs w:val="20"/>
          <w:lang w:eastAsia="zh-CN"/>
        </w:rPr>
        <w:t>a</w:t>
      </w:r>
      <w:r w:rsidR="00751589" w:rsidRPr="0086089F">
        <w:rPr>
          <w:rFonts w:eastAsia="SimSun"/>
          <w:sz w:val="20"/>
          <w:szCs w:val="20"/>
          <w:lang w:eastAsia="zh-CN"/>
        </w:rPr>
        <w:t>rea</w:t>
      </w:r>
      <w:r w:rsidRPr="0086089F">
        <w:rPr>
          <w:rFonts w:eastAsia="SimSun"/>
          <w:sz w:val="20"/>
          <w:szCs w:val="20"/>
          <w:lang w:eastAsia="zh-CN"/>
        </w:rPr>
        <w:t>.</w:t>
      </w:r>
      <w:r w:rsidR="00D91541" w:rsidRPr="0086089F">
        <w:rPr>
          <w:rFonts w:eastAsia="SimSun"/>
          <w:sz w:val="20"/>
          <w:szCs w:val="20"/>
          <w:lang w:eastAsia="zh-CN"/>
        </w:rPr>
        <w:t xml:space="preserve"> </w:t>
      </w:r>
      <w:r w:rsidR="0086089F" w:rsidRPr="0086089F">
        <w:rPr>
          <w:rFonts w:eastAsia="SimSun"/>
          <w:sz w:val="20"/>
          <w:szCs w:val="20"/>
          <w:lang w:eastAsia="zh-CN"/>
        </w:rPr>
        <w:t xml:space="preserve">Camden is one of the 12 boroughs </w:t>
      </w:r>
      <w:del w:id="56" w:author="Chen, Huanfa" w:date="2023-02-24T15:09:00Z">
        <w:r w:rsidR="0086089F" w:rsidRPr="0086089F" w:rsidDel="007E2F7A">
          <w:rPr>
            <w:rFonts w:eastAsia="SimSun"/>
            <w:sz w:val="20"/>
            <w:szCs w:val="20"/>
            <w:lang w:eastAsia="zh-CN"/>
          </w:rPr>
          <w:delText xml:space="preserve">located </w:delText>
        </w:r>
      </w:del>
      <w:r w:rsidR="0086089F" w:rsidRPr="0086089F">
        <w:rPr>
          <w:rFonts w:eastAsia="SimSun"/>
          <w:sz w:val="20"/>
          <w:szCs w:val="20"/>
          <w:lang w:eastAsia="zh-CN"/>
        </w:rPr>
        <w:t>in Inner London (London Government Act 1963)</w:t>
      </w:r>
      <w:del w:id="57" w:author="Chen, Huanfa" w:date="2023-02-24T15:09:00Z">
        <w:r w:rsidR="0086089F" w:rsidRPr="0086089F" w:rsidDel="00576B85">
          <w:rPr>
            <w:rFonts w:eastAsia="SimSun"/>
            <w:sz w:val="20"/>
            <w:szCs w:val="20"/>
            <w:lang w:eastAsia="zh-CN"/>
          </w:rPr>
          <w:delText>,</w:delText>
        </w:r>
      </w:del>
      <w:r w:rsidR="0086089F" w:rsidRPr="0086089F">
        <w:rPr>
          <w:rFonts w:eastAsia="SimSun"/>
          <w:sz w:val="20"/>
          <w:szCs w:val="20"/>
          <w:lang w:eastAsia="zh-CN"/>
        </w:rPr>
        <w:t xml:space="preserve"> and has </w:t>
      </w:r>
      <w:del w:id="58" w:author="Chen, Huanfa" w:date="2023-02-24T11:18:00Z">
        <w:r w:rsidR="0086089F" w:rsidRPr="0086089F" w:rsidDel="000F0DBF">
          <w:rPr>
            <w:rFonts w:eastAsia="SimSun"/>
            <w:sz w:val="20"/>
            <w:szCs w:val="20"/>
            <w:lang w:eastAsia="zh-CN"/>
          </w:rPr>
          <w:delText xml:space="preserve">always </w:delText>
        </w:r>
      </w:del>
      <w:r w:rsidR="0086089F" w:rsidRPr="0086089F">
        <w:rPr>
          <w:rFonts w:eastAsia="SimSun"/>
          <w:sz w:val="20"/>
          <w:szCs w:val="20"/>
          <w:lang w:eastAsia="zh-CN"/>
        </w:rPr>
        <w:t>been an urban economic and cultural centre</w:t>
      </w:r>
      <w:del w:id="59" w:author="Chen, Huanfa" w:date="2023-02-24T11:18:00Z">
        <w:r w:rsidR="00FB1F22" w:rsidDel="00342A1C">
          <w:rPr>
            <w:rFonts w:eastAsia="SimSun"/>
            <w:sz w:val="20"/>
            <w:szCs w:val="20"/>
            <w:lang w:eastAsia="zh-CN"/>
          </w:rPr>
          <w:delText xml:space="preserve"> with</w:delText>
        </w:r>
        <w:r w:rsidR="0086089F" w:rsidRPr="0086089F" w:rsidDel="00342A1C">
          <w:rPr>
            <w:rFonts w:eastAsia="SimSun"/>
            <w:sz w:val="20"/>
            <w:szCs w:val="20"/>
            <w:lang w:eastAsia="zh-CN"/>
          </w:rPr>
          <w:delText xml:space="preserve"> active</w:delText>
        </w:r>
        <w:r w:rsidR="00FB1F22" w:rsidDel="00342A1C">
          <w:rPr>
            <w:rFonts w:eastAsia="SimSun"/>
            <w:sz w:val="20"/>
            <w:szCs w:val="20"/>
            <w:lang w:eastAsia="zh-CN"/>
          </w:rPr>
          <w:delText xml:space="preserve"> </w:delText>
        </w:r>
        <w:r w:rsidR="0086089F" w:rsidRPr="0086089F" w:rsidDel="00342A1C">
          <w:rPr>
            <w:rFonts w:eastAsia="SimSun"/>
            <w:sz w:val="20"/>
            <w:szCs w:val="20"/>
            <w:lang w:eastAsia="zh-CN"/>
          </w:rPr>
          <w:delText>transport activities</w:delText>
        </w:r>
      </w:del>
      <w:r w:rsidR="0086089F" w:rsidRPr="0086089F">
        <w:rPr>
          <w:rFonts w:eastAsia="SimSun"/>
          <w:sz w:val="20"/>
          <w:szCs w:val="20"/>
          <w:lang w:eastAsia="zh-CN"/>
        </w:rPr>
        <w:t>.</w:t>
      </w:r>
      <w:r w:rsidR="0086089F">
        <w:rPr>
          <w:rFonts w:eastAsia="SimSun"/>
          <w:sz w:val="20"/>
          <w:szCs w:val="20"/>
          <w:lang w:eastAsia="zh-CN"/>
        </w:rPr>
        <w:t xml:space="preserve"> </w:t>
      </w:r>
      <w:r w:rsidR="0086089F" w:rsidRPr="0086089F">
        <w:rPr>
          <w:rFonts w:eastAsia="SimSun"/>
          <w:sz w:val="20"/>
          <w:szCs w:val="20"/>
          <w:lang w:eastAsia="zh-CN"/>
        </w:rPr>
        <w:t xml:space="preserve">Camden is </w:t>
      </w:r>
      <w:del w:id="60" w:author="Chen, Huanfa" w:date="2023-02-24T11:18:00Z">
        <w:r w:rsidR="0086089F" w:rsidRPr="0086089F" w:rsidDel="00CC3A2B">
          <w:rPr>
            <w:rFonts w:eastAsia="SimSun"/>
            <w:sz w:val="20"/>
            <w:szCs w:val="20"/>
            <w:lang w:eastAsia="zh-CN"/>
          </w:rPr>
          <w:delText>a typical case study area</w:delText>
        </w:r>
      </w:del>
      <w:ins w:id="61" w:author="Chen, Huanfa" w:date="2023-02-24T11:18:00Z">
        <w:r w:rsidR="00CC3A2B">
          <w:rPr>
            <w:rFonts w:eastAsia="SimSun"/>
            <w:sz w:val="20"/>
            <w:szCs w:val="20"/>
            <w:lang w:eastAsia="zh-CN"/>
          </w:rPr>
          <w:t>chosen</w:t>
        </w:r>
      </w:ins>
      <w:r w:rsidR="0086089F" w:rsidRPr="0086089F">
        <w:rPr>
          <w:rFonts w:eastAsia="SimSun"/>
          <w:sz w:val="20"/>
          <w:szCs w:val="20"/>
          <w:lang w:eastAsia="zh-CN"/>
        </w:rPr>
        <w:t xml:space="preserve"> for </w:t>
      </w:r>
      <w:del w:id="62" w:author="Chen, Huanfa" w:date="2023-02-24T15:09:00Z">
        <w:r w:rsidR="0086089F" w:rsidRPr="0086089F" w:rsidDel="00576B85">
          <w:rPr>
            <w:rFonts w:eastAsia="SimSun"/>
            <w:sz w:val="20"/>
            <w:szCs w:val="20"/>
            <w:lang w:eastAsia="zh-CN"/>
          </w:rPr>
          <w:delText xml:space="preserve">three </w:delText>
        </w:r>
      </w:del>
      <w:ins w:id="63" w:author="Chen, Huanfa" w:date="2023-02-24T15:09:00Z">
        <w:r w:rsidR="00576B85">
          <w:rPr>
            <w:rFonts w:eastAsia="SimSun"/>
            <w:sz w:val="20"/>
            <w:szCs w:val="20"/>
            <w:lang w:eastAsia="zh-CN"/>
          </w:rPr>
          <w:t>two</w:t>
        </w:r>
        <w:r w:rsidR="00576B85" w:rsidRPr="0086089F">
          <w:rPr>
            <w:rFonts w:eastAsia="SimSun"/>
            <w:sz w:val="20"/>
            <w:szCs w:val="20"/>
            <w:lang w:eastAsia="zh-CN"/>
          </w:rPr>
          <w:t xml:space="preserve"> </w:t>
        </w:r>
      </w:ins>
      <w:r w:rsidR="0086089F" w:rsidRPr="0086089F">
        <w:rPr>
          <w:rFonts w:eastAsia="SimSun"/>
          <w:sz w:val="20"/>
          <w:szCs w:val="20"/>
          <w:lang w:eastAsia="zh-CN"/>
        </w:rPr>
        <w:t>reasons:</w:t>
      </w:r>
    </w:p>
    <w:p w14:paraId="6A295EBA" w14:textId="77777777" w:rsidR="0086089F" w:rsidRDefault="0086089F" w:rsidP="0086089F">
      <w:pPr>
        <w:pStyle w:val="Newparagraph"/>
        <w:spacing w:line="360" w:lineRule="auto"/>
        <w:ind w:firstLine="0"/>
        <w:rPr>
          <w:rFonts w:eastAsia="SimSun"/>
          <w:sz w:val="20"/>
          <w:szCs w:val="20"/>
          <w:lang w:eastAsia="zh-CN"/>
        </w:rPr>
      </w:pPr>
    </w:p>
    <w:p w14:paraId="01CA0699" w14:textId="2318DF05" w:rsidR="0086089F" w:rsidRPr="0086089F" w:rsidRDefault="0086089F" w:rsidP="0086089F">
      <w:pPr>
        <w:pStyle w:val="Newparagraph"/>
        <w:spacing w:line="360" w:lineRule="auto"/>
        <w:ind w:firstLine="0"/>
        <w:jc w:val="both"/>
        <w:rPr>
          <w:rFonts w:eastAsia="SimSun"/>
          <w:sz w:val="20"/>
          <w:szCs w:val="20"/>
          <w:lang w:eastAsia="zh-CN"/>
        </w:rPr>
      </w:pPr>
      <w:r w:rsidRPr="0086089F">
        <w:rPr>
          <w:rFonts w:eastAsia="SimSun"/>
          <w:sz w:val="20"/>
          <w:szCs w:val="20"/>
          <w:lang w:eastAsia="zh-CN"/>
        </w:rPr>
        <w:t xml:space="preserve">Firstly, Camden covers a wide variety of land uses, which </w:t>
      </w:r>
      <w:del w:id="64" w:author="Chen, Huanfa" w:date="2023-02-24T15:09:00Z">
        <w:r w:rsidRPr="0086089F" w:rsidDel="00E228FC">
          <w:rPr>
            <w:rFonts w:eastAsia="SimSun"/>
            <w:sz w:val="20"/>
            <w:szCs w:val="20"/>
            <w:lang w:eastAsia="zh-CN"/>
          </w:rPr>
          <w:delText xml:space="preserve">shaped </w:delText>
        </w:r>
      </w:del>
      <w:ins w:id="65" w:author="Chen, Huanfa" w:date="2023-02-24T15:09:00Z">
        <w:r w:rsidR="00E228FC">
          <w:rPr>
            <w:rFonts w:eastAsia="SimSun"/>
            <w:sz w:val="20"/>
            <w:szCs w:val="20"/>
            <w:lang w:eastAsia="zh-CN"/>
          </w:rPr>
          <w:t>lea</w:t>
        </w:r>
      </w:ins>
      <w:ins w:id="66" w:author="Chen, Huanfa" w:date="2023-02-24T15:10:00Z">
        <w:r w:rsidR="00E228FC">
          <w:rPr>
            <w:rFonts w:eastAsia="SimSun"/>
            <w:sz w:val="20"/>
            <w:szCs w:val="20"/>
            <w:lang w:eastAsia="zh-CN"/>
          </w:rPr>
          <w:t>ds to</w:t>
        </w:r>
      </w:ins>
      <w:ins w:id="67" w:author="Chen, Huanfa" w:date="2023-02-24T15:09:00Z">
        <w:r w:rsidR="00E228FC" w:rsidRPr="0086089F">
          <w:rPr>
            <w:rFonts w:eastAsia="SimSun"/>
            <w:sz w:val="20"/>
            <w:szCs w:val="20"/>
            <w:lang w:eastAsia="zh-CN"/>
          </w:rPr>
          <w:t xml:space="preserve"> </w:t>
        </w:r>
      </w:ins>
      <w:r w:rsidRPr="0086089F">
        <w:rPr>
          <w:rFonts w:eastAsia="SimSun"/>
          <w:sz w:val="20"/>
          <w:szCs w:val="20"/>
          <w:lang w:eastAsia="zh-CN"/>
        </w:rPr>
        <w:t>very different road environments</w:t>
      </w:r>
      <w:r w:rsidR="00B64F0D">
        <w:rPr>
          <w:rFonts w:eastAsia="SimSun"/>
          <w:sz w:val="20"/>
          <w:szCs w:val="20"/>
          <w:lang w:eastAsia="zh-CN"/>
        </w:rPr>
        <w:t>.</w:t>
      </w:r>
      <w:r w:rsidRPr="0086089F">
        <w:rPr>
          <w:rFonts w:eastAsia="SimSun"/>
          <w:sz w:val="20"/>
          <w:szCs w:val="20"/>
          <w:lang w:eastAsia="zh-CN"/>
        </w:rPr>
        <w:t xml:space="preserve"> There is densely distributed cultural and commercial land in the south, the high streets and mixed-use areas of Camden Town and Kentish Town in the </w:t>
      </w:r>
      <w:del w:id="68" w:author="Chen, Huanfa" w:date="2023-02-24T15:10:00Z">
        <w:r w:rsidRPr="0086089F" w:rsidDel="000A1966">
          <w:rPr>
            <w:rFonts w:eastAsia="SimSun"/>
            <w:sz w:val="20"/>
            <w:szCs w:val="20"/>
            <w:lang w:eastAsia="zh-CN"/>
          </w:rPr>
          <w:delText>middle</w:delText>
        </w:r>
      </w:del>
      <w:ins w:id="69" w:author="Chen, Huanfa" w:date="2023-02-24T15:10:00Z">
        <w:r w:rsidR="000A1966">
          <w:rPr>
            <w:rFonts w:eastAsia="SimSun"/>
            <w:sz w:val="20"/>
            <w:szCs w:val="20"/>
            <w:lang w:eastAsia="zh-CN"/>
          </w:rPr>
          <w:t>central part</w:t>
        </w:r>
      </w:ins>
      <w:r w:rsidRPr="0086089F">
        <w:rPr>
          <w:rFonts w:eastAsia="SimSun"/>
          <w:sz w:val="20"/>
          <w:szCs w:val="20"/>
          <w:lang w:eastAsia="zh-CN"/>
        </w:rPr>
        <w:t xml:space="preserve">, and </w:t>
      </w:r>
      <w:del w:id="70" w:author="Chen, Huanfa" w:date="2023-02-24T15:10:00Z">
        <w:r w:rsidRPr="0086089F" w:rsidDel="00562686">
          <w:rPr>
            <w:rFonts w:eastAsia="SimSun"/>
            <w:sz w:val="20"/>
            <w:szCs w:val="20"/>
            <w:lang w:eastAsia="zh-CN"/>
          </w:rPr>
          <w:delText xml:space="preserve">the </w:delText>
        </w:r>
      </w:del>
      <w:r w:rsidRPr="0086089F">
        <w:rPr>
          <w:rFonts w:eastAsia="SimSun"/>
          <w:sz w:val="20"/>
          <w:szCs w:val="20"/>
          <w:lang w:eastAsia="zh-CN"/>
        </w:rPr>
        <w:t xml:space="preserve">residential areas and green spaces in Hampstead Heath in the north. </w:t>
      </w:r>
      <w:del w:id="71" w:author="Chen, Huanfa" w:date="2023-02-24T15:06:00Z">
        <w:r w:rsidR="00B64F0D" w:rsidDel="00655F01">
          <w:rPr>
            <w:rFonts w:eastAsia="SimSun"/>
            <w:sz w:val="20"/>
            <w:szCs w:val="20"/>
            <w:lang w:eastAsia="zh-CN"/>
          </w:rPr>
          <w:delText xml:space="preserve">The diversity in landuse </w:delText>
        </w:r>
        <w:r w:rsidR="00B64F0D" w:rsidRPr="0086089F" w:rsidDel="00655F01">
          <w:rPr>
            <w:rFonts w:eastAsia="SimSun"/>
            <w:sz w:val="20"/>
            <w:szCs w:val="20"/>
            <w:lang w:eastAsia="zh-CN"/>
          </w:rPr>
          <w:delText>enabled Camden to cover most road and road junction types in London.</w:delText>
        </w:r>
      </w:del>
    </w:p>
    <w:p w14:paraId="3E6BD2E1" w14:textId="77777777" w:rsidR="0086089F" w:rsidRPr="0086089F" w:rsidRDefault="0086089F" w:rsidP="0086089F">
      <w:pPr>
        <w:pStyle w:val="Newparagraph"/>
        <w:spacing w:line="360" w:lineRule="auto"/>
        <w:ind w:left="720"/>
        <w:jc w:val="both"/>
        <w:rPr>
          <w:rFonts w:eastAsia="SimSun"/>
          <w:sz w:val="20"/>
          <w:szCs w:val="20"/>
          <w:lang w:eastAsia="zh-CN"/>
        </w:rPr>
      </w:pPr>
    </w:p>
    <w:p w14:paraId="4712174F" w14:textId="7ECE8572" w:rsidR="002148E8" w:rsidRDefault="00B64F0D" w:rsidP="0086089F">
      <w:pPr>
        <w:pStyle w:val="Newparagraph"/>
        <w:spacing w:line="360" w:lineRule="auto"/>
        <w:ind w:firstLine="0"/>
        <w:jc w:val="both"/>
        <w:rPr>
          <w:rFonts w:eastAsia="SimSun"/>
          <w:sz w:val="20"/>
          <w:szCs w:val="20"/>
          <w:lang w:eastAsia="zh-CN"/>
        </w:rPr>
      </w:pPr>
      <w:r>
        <w:rPr>
          <w:rFonts w:eastAsia="SimSun"/>
          <w:sz w:val="20"/>
          <w:szCs w:val="20"/>
          <w:lang w:eastAsia="zh-CN"/>
        </w:rPr>
        <w:t xml:space="preserve">Secondly, </w:t>
      </w:r>
      <w:r w:rsidR="002148E8" w:rsidRPr="002148E8">
        <w:rPr>
          <w:rFonts w:eastAsia="SimSun"/>
          <w:sz w:val="20"/>
          <w:szCs w:val="20"/>
          <w:lang w:eastAsia="zh-CN"/>
        </w:rPr>
        <w:t xml:space="preserve">Camden is faced with significant pressure for traffic risk control. </w:t>
      </w:r>
      <w:commentRangeStart w:id="72"/>
      <w:del w:id="73" w:author="Chen, Huanfa" w:date="2023-02-24T15:06:00Z">
        <w:r w:rsidR="002148E8" w:rsidRPr="002148E8" w:rsidDel="00B500CE">
          <w:rPr>
            <w:rFonts w:eastAsia="SimSun"/>
            <w:sz w:val="20"/>
            <w:szCs w:val="20"/>
            <w:lang w:eastAsia="zh-CN"/>
          </w:rPr>
          <w:delText xml:space="preserve">According to the 2021 census, the resident population of Camden is 210,100 (Office for National Statistics, 2022). </w:delText>
        </w:r>
      </w:del>
      <w:r w:rsidR="002148E8" w:rsidRPr="002148E8">
        <w:rPr>
          <w:rFonts w:eastAsia="SimSun"/>
          <w:sz w:val="20"/>
          <w:szCs w:val="20"/>
          <w:lang w:eastAsia="zh-CN"/>
        </w:rPr>
        <w:t xml:space="preserve">Among London boroughs, Camden has a </w:t>
      </w:r>
      <w:del w:id="74" w:author="Chen, Huanfa" w:date="2023-02-24T15:14:00Z">
        <w:r w:rsidR="002148E8" w:rsidRPr="002148E8" w:rsidDel="00CE5293">
          <w:rPr>
            <w:rFonts w:eastAsia="SimSun"/>
            <w:sz w:val="20"/>
            <w:szCs w:val="20"/>
            <w:lang w:eastAsia="zh-CN"/>
          </w:rPr>
          <w:delText xml:space="preserve">relatively </w:delText>
        </w:r>
      </w:del>
      <w:r w:rsidR="002148E8" w:rsidRPr="002148E8">
        <w:rPr>
          <w:rFonts w:eastAsia="SimSun"/>
          <w:sz w:val="20"/>
          <w:szCs w:val="20"/>
          <w:lang w:eastAsia="zh-CN"/>
        </w:rPr>
        <w:t xml:space="preserve">higher accident casualty rate per capita (Transport for London, 2022, p.13). </w:t>
      </w:r>
      <w:r w:rsidR="00F62AB9">
        <w:rPr>
          <w:rFonts w:eastAsia="SimSun"/>
          <w:sz w:val="20"/>
          <w:szCs w:val="20"/>
          <w:lang w:eastAsia="zh-CN"/>
        </w:rPr>
        <w:t>F</w:t>
      </w:r>
      <w:r w:rsidR="00F62AB9" w:rsidRPr="002148E8">
        <w:rPr>
          <w:rFonts w:eastAsia="SimSun"/>
          <w:sz w:val="20"/>
          <w:szCs w:val="20"/>
          <w:lang w:eastAsia="zh-CN"/>
        </w:rPr>
        <w:t>or several consecutive years</w:t>
      </w:r>
      <w:r w:rsidR="00F62AB9">
        <w:rPr>
          <w:rFonts w:eastAsia="SimSun"/>
          <w:sz w:val="20"/>
          <w:szCs w:val="20"/>
          <w:lang w:eastAsia="zh-CN"/>
        </w:rPr>
        <w:t xml:space="preserve"> d</w:t>
      </w:r>
      <w:r w:rsidR="002148E8" w:rsidRPr="002148E8">
        <w:rPr>
          <w:rFonts w:eastAsia="SimSun"/>
          <w:sz w:val="20"/>
          <w:szCs w:val="20"/>
          <w:lang w:eastAsia="zh-CN"/>
        </w:rPr>
        <w:t xml:space="preserve">uring 2013-2021, Camden witnessed overall higher annual increases in the proportion of accident casualties than that of Inner and Greater London </w:t>
      </w:r>
      <w:r w:rsidR="002148E8">
        <w:rPr>
          <w:rFonts w:eastAsia="SimSun" w:hint="eastAsia"/>
          <w:sz w:val="20"/>
          <w:szCs w:val="20"/>
          <w:lang w:eastAsia="zh-CN"/>
        </w:rPr>
        <w:t>(</w:t>
      </w:r>
      <w:r w:rsidR="002148E8" w:rsidRPr="000C08D6">
        <w:rPr>
          <w:color w:val="000000"/>
          <w:sz w:val="20"/>
          <w:szCs w:val="20"/>
          <w:shd w:val="clear" w:color="auto" w:fill="FFFFFF"/>
          <w:lang w:eastAsia="zh-CN"/>
        </w:rPr>
        <w:t>ibid.</w:t>
      </w:r>
      <w:r w:rsidR="002148E8">
        <w:rPr>
          <w:rFonts w:eastAsia="SimSun" w:hint="eastAsia"/>
          <w:sz w:val="20"/>
          <w:szCs w:val="20"/>
          <w:lang w:eastAsia="zh-CN"/>
        </w:rPr>
        <w:t>).</w:t>
      </w:r>
      <w:commentRangeEnd w:id="72"/>
      <w:r w:rsidR="005322A7">
        <w:rPr>
          <w:rStyle w:val="CommentReference"/>
          <w:rFonts w:eastAsia="SimSun"/>
          <w:lang w:eastAsia="en-US"/>
        </w:rPr>
        <w:commentReference w:id="72"/>
      </w:r>
    </w:p>
    <w:p w14:paraId="68223724" w14:textId="12A7B687" w:rsidR="00D85203" w:rsidRPr="000C08D6" w:rsidRDefault="002148E8" w:rsidP="002148E8">
      <w:pPr>
        <w:pStyle w:val="Newparagraph"/>
        <w:spacing w:line="360" w:lineRule="auto"/>
        <w:ind w:firstLine="0"/>
        <w:jc w:val="both"/>
        <w:rPr>
          <w:rFonts w:eastAsia="SimSun"/>
          <w:sz w:val="20"/>
          <w:szCs w:val="20"/>
          <w:lang w:eastAsia="zh-CN"/>
        </w:rPr>
      </w:pPr>
      <w:r w:rsidRPr="000C08D6">
        <w:rPr>
          <w:rFonts w:eastAsia="SimSun"/>
          <w:sz w:val="20"/>
          <w:szCs w:val="20"/>
          <w:lang w:eastAsia="zh-CN"/>
        </w:rPr>
        <w:t xml:space="preserve"> </w:t>
      </w:r>
    </w:p>
    <w:p w14:paraId="39682630" w14:textId="40C85A9F" w:rsidR="00EC7024" w:rsidRPr="00835F3F" w:rsidRDefault="0086089F" w:rsidP="001A39FC">
      <w:pPr>
        <w:pStyle w:val="Newparagraph"/>
        <w:spacing w:line="360" w:lineRule="auto"/>
        <w:ind w:firstLine="0"/>
        <w:rPr>
          <w:sz w:val="20"/>
          <w:szCs w:val="20"/>
          <w:lang w:eastAsia="zh-CN"/>
        </w:rPr>
      </w:pPr>
      <w:commentRangeStart w:id="75"/>
      <w:r w:rsidRPr="0086089F">
        <w:rPr>
          <w:rFonts w:eastAsia="SimSun"/>
          <w:sz w:val="20"/>
          <w:szCs w:val="20"/>
          <w:lang w:eastAsia="zh-CN"/>
        </w:rPr>
        <w:t>Thirdly, the Camden authorities have successively introduced policies to create a safer traffic environment. The policies include speed limits on road sections near schools and on residential streets, adding flexible pedestrian and cycling safety facilities, and monitoring the risk level of road sections based on interactive maps (Safe Travel Camden, 2021). These policies generally show an emphasis on the optimi</w:t>
      </w:r>
      <w:r w:rsidR="006809E2">
        <w:rPr>
          <w:rFonts w:eastAsia="SimSun"/>
          <w:sz w:val="20"/>
          <w:szCs w:val="20"/>
          <w:lang w:eastAsia="zh-CN"/>
        </w:rPr>
        <w:t>s</w:t>
      </w:r>
      <w:r w:rsidRPr="0086089F">
        <w:rPr>
          <w:rFonts w:eastAsia="SimSun"/>
          <w:sz w:val="20"/>
          <w:szCs w:val="20"/>
          <w:lang w:eastAsia="zh-CN"/>
        </w:rPr>
        <w:t>ation of traffic facilities and the improvement of road safety based on precise geographic location.</w:t>
      </w:r>
      <w:commentRangeEnd w:id="75"/>
      <w:r w:rsidR="00DC4519">
        <w:rPr>
          <w:rStyle w:val="CommentReference"/>
          <w:rFonts w:eastAsia="SimSun"/>
          <w:lang w:eastAsia="en-US"/>
        </w:rPr>
        <w:commentReference w:id="7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0E9E" w14:paraId="4996A6D5" w14:textId="77777777" w:rsidTr="00722B04">
        <w:tc>
          <w:tcPr>
            <w:tcW w:w="9026" w:type="dxa"/>
          </w:tcPr>
          <w:p w14:paraId="1CF3A1E6" w14:textId="213E7E87" w:rsidR="00F10E9E" w:rsidRDefault="00F10E9E" w:rsidP="002F4CC9">
            <w:pPr>
              <w:pStyle w:val="Newparagraph"/>
              <w:spacing w:line="360" w:lineRule="auto"/>
              <w:ind w:firstLine="0"/>
              <w:jc w:val="center"/>
              <w:rPr>
                <w:sz w:val="20"/>
                <w:szCs w:val="20"/>
              </w:rPr>
            </w:pPr>
            <w:r>
              <w:drawing>
                <wp:inline distT="0" distB="0" distL="0" distR="0" wp14:anchorId="7588C2FA" wp14:editId="2F002C10">
                  <wp:extent cx="4429125" cy="325363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rotWithShape="1">
                          <a:blip r:embed="rId12"/>
                          <a:srcRect l="1829" r="1907"/>
                          <a:stretch/>
                        </pic:blipFill>
                        <pic:spPr bwMode="auto">
                          <a:xfrm>
                            <a:off x="0" y="0"/>
                            <a:ext cx="4449215" cy="32683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0E9E" w14:paraId="78BDC4E7" w14:textId="77777777" w:rsidTr="00722B04">
        <w:tc>
          <w:tcPr>
            <w:tcW w:w="9026" w:type="dxa"/>
          </w:tcPr>
          <w:p w14:paraId="338B0EA6" w14:textId="4DD0160C" w:rsidR="00F10E9E" w:rsidRDefault="00F10E9E" w:rsidP="007800E4">
            <w:pPr>
              <w:pStyle w:val="Newparagraph"/>
              <w:spacing w:line="360" w:lineRule="auto"/>
              <w:ind w:firstLine="0"/>
              <w:jc w:val="center"/>
              <w:rPr>
                <w:sz w:val="20"/>
                <w:szCs w:val="20"/>
              </w:rPr>
            </w:pPr>
            <w:r w:rsidRPr="008017F5">
              <w:rPr>
                <w:b/>
                <w:bCs/>
                <w:sz w:val="20"/>
                <w:szCs w:val="20"/>
              </w:rPr>
              <w:t>Figure 1.</w:t>
            </w:r>
            <w:r w:rsidR="007800E4">
              <w:rPr>
                <w:sz w:val="20"/>
                <w:szCs w:val="20"/>
              </w:rPr>
              <w:t xml:space="preserve"> </w:t>
            </w:r>
            <w:ins w:id="76" w:author="Chen, Huanfa" w:date="2023-02-24T15:11:00Z">
              <w:r w:rsidR="00562686">
                <w:rPr>
                  <w:sz w:val="20"/>
                  <w:szCs w:val="20"/>
                </w:rPr>
                <w:t xml:space="preserve">Road networks and junctions in the </w:t>
              </w:r>
            </w:ins>
            <w:del w:id="77" w:author="Chen, Huanfa" w:date="2023-02-24T15:11:00Z">
              <w:r w:rsidR="007800E4" w:rsidDel="00562686">
                <w:rPr>
                  <w:sz w:val="20"/>
                  <w:szCs w:val="20"/>
                </w:rPr>
                <w:delText xml:space="preserve">Location of </w:delText>
              </w:r>
            </w:del>
            <w:r w:rsidR="007800E4">
              <w:rPr>
                <w:sz w:val="20"/>
                <w:szCs w:val="20"/>
              </w:rPr>
              <w:t xml:space="preserve">Camden Borough </w:t>
            </w:r>
            <w:del w:id="78" w:author="Chen, Huanfa" w:date="2023-02-24T15:11:00Z">
              <w:r w:rsidR="007800E4" w:rsidDel="00562686">
                <w:rPr>
                  <w:sz w:val="20"/>
                  <w:szCs w:val="20"/>
                </w:rPr>
                <w:delText>in the Greater London and the Selected Road Junctions</w:delText>
              </w:r>
            </w:del>
          </w:p>
        </w:tc>
      </w:tr>
    </w:tbl>
    <w:p w14:paraId="597A4972" w14:textId="77777777" w:rsidR="003A1944" w:rsidRPr="00835F3F" w:rsidRDefault="003A1944" w:rsidP="001A39FC">
      <w:pPr>
        <w:pStyle w:val="Heading2"/>
        <w:spacing w:line="360" w:lineRule="auto"/>
        <w:rPr>
          <w:rFonts w:cs="Times New Roman"/>
          <w:sz w:val="20"/>
          <w:szCs w:val="20"/>
        </w:rPr>
      </w:pPr>
      <w:r w:rsidRPr="00835F3F">
        <w:rPr>
          <w:rFonts w:cs="Times New Roman"/>
          <w:sz w:val="20"/>
          <w:szCs w:val="20"/>
        </w:rPr>
        <w:lastRenderedPageBreak/>
        <w:t xml:space="preserve">Data Collection </w:t>
      </w:r>
    </w:p>
    <w:p w14:paraId="6C933AC8" w14:textId="48F0A66D" w:rsidR="00545978" w:rsidRDefault="00B35C4C" w:rsidP="001A39FC">
      <w:pPr>
        <w:pStyle w:val="Paragraph"/>
        <w:spacing w:line="360" w:lineRule="auto"/>
        <w:jc w:val="both"/>
        <w:rPr>
          <w:rFonts w:eastAsia="SimSun"/>
          <w:sz w:val="20"/>
          <w:szCs w:val="20"/>
          <w:lang w:eastAsia="zh-CN"/>
        </w:rPr>
      </w:pPr>
      <w:ins w:id="79" w:author="Chen, Huanfa" w:date="2023-02-24T11:43:00Z">
        <w:r>
          <w:rPr>
            <w:rFonts w:eastAsia="SimSun"/>
            <w:sz w:val="20"/>
            <w:szCs w:val="20"/>
            <w:lang w:eastAsia="zh-CN"/>
          </w:rPr>
          <w:t xml:space="preserve">To avoid the impact of </w:t>
        </w:r>
      </w:ins>
      <w:del w:id="80" w:author="Chen, Huanfa" w:date="2023-02-24T11:43:00Z">
        <w:r w:rsidR="00B74376" w:rsidRPr="00B74376" w:rsidDel="00B35C4C">
          <w:rPr>
            <w:rFonts w:eastAsia="SimSun"/>
            <w:sz w:val="20"/>
            <w:szCs w:val="20"/>
            <w:lang w:eastAsia="zh-CN"/>
          </w:rPr>
          <w:delText xml:space="preserve">Considering that the </w:delText>
        </w:r>
      </w:del>
      <w:ins w:id="81" w:author="Chen, Huanfa" w:date="2023-02-24T11:43:00Z">
        <w:r>
          <w:rPr>
            <w:rFonts w:eastAsia="SimSun"/>
            <w:sz w:val="20"/>
            <w:szCs w:val="20"/>
            <w:lang w:eastAsia="zh-CN"/>
          </w:rPr>
          <w:t xml:space="preserve">the </w:t>
        </w:r>
      </w:ins>
      <w:r w:rsidR="00B74376" w:rsidRPr="00B74376">
        <w:rPr>
          <w:rFonts w:eastAsia="SimSun"/>
          <w:sz w:val="20"/>
          <w:szCs w:val="20"/>
          <w:lang w:eastAsia="zh-CN"/>
        </w:rPr>
        <w:t>COVID</w:t>
      </w:r>
      <w:del w:id="82" w:author="Chen, Huanfa" w:date="2023-02-24T11:43:00Z">
        <w:r w:rsidR="00FB1F22" w:rsidDel="00B35C4C">
          <w:rPr>
            <w:rFonts w:eastAsia="SimSun"/>
            <w:sz w:val="20"/>
            <w:szCs w:val="20"/>
            <w:lang w:eastAsia="zh-CN"/>
          </w:rPr>
          <w:delText xml:space="preserve"> </w:delText>
        </w:r>
      </w:del>
      <w:r w:rsidR="00B74376" w:rsidRPr="00B74376">
        <w:rPr>
          <w:rFonts w:eastAsia="SimSun"/>
          <w:sz w:val="20"/>
          <w:szCs w:val="20"/>
          <w:lang w:eastAsia="zh-CN"/>
        </w:rPr>
        <w:t>-19</w:t>
      </w:r>
      <w:ins w:id="83" w:author="Chen, Huanfa" w:date="2023-02-24T11:43:00Z">
        <w:r>
          <w:rPr>
            <w:rFonts w:eastAsia="SimSun"/>
            <w:sz w:val="20"/>
            <w:szCs w:val="20"/>
            <w:lang w:eastAsia="zh-CN"/>
          </w:rPr>
          <w:t xml:space="preserve"> pandemic </w:t>
        </w:r>
        <w:r w:rsidR="000306AE">
          <w:rPr>
            <w:rFonts w:eastAsia="SimSun"/>
            <w:sz w:val="20"/>
            <w:szCs w:val="20"/>
            <w:lang w:eastAsia="zh-CN"/>
          </w:rPr>
          <w:t>on traffic accident pattern</w:t>
        </w:r>
      </w:ins>
      <w:r w:rsidR="00B74376" w:rsidRPr="00B74376">
        <w:rPr>
          <w:rFonts w:eastAsia="SimSun"/>
          <w:sz w:val="20"/>
          <w:szCs w:val="20"/>
          <w:lang w:eastAsia="zh-CN"/>
        </w:rPr>
        <w:t xml:space="preserve"> </w:t>
      </w:r>
      <w:del w:id="84" w:author="Chen, Huanfa" w:date="2023-02-24T11:44:00Z">
        <w:r w:rsidR="00B74376" w:rsidRPr="00B74376" w:rsidDel="000306AE">
          <w:rPr>
            <w:rFonts w:eastAsia="SimSun"/>
            <w:sz w:val="20"/>
            <w:szCs w:val="20"/>
            <w:lang w:eastAsia="zh-CN"/>
          </w:rPr>
          <w:delText xml:space="preserve">may have a significant impact on long-term stability of traffic patterns </w:delText>
        </w:r>
      </w:del>
      <w:r w:rsidR="00B74376" w:rsidRPr="00B74376">
        <w:rPr>
          <w:rFonts w:eastAsia="SimSun"/>
          <w:sz w:val="20"/>
          <w:szCs w:val="20"/>
          <w:lang w:eastAsia="zh-CN"/>
        </w:rPr>
        <w:t xml:space="preserve">(Transport for London, 2022), the research </w:t>
      </w:r>
      <w:del w:id="85" w:author="Chen, Huanfa" w:date="2023-02-24T11:44:00Z">
        <w:r w:rsidR="00B74376" w:rsidRPr="00B74376" w:rsidDel="000306AE">
          <w:rPr>
            <w:rFonts w:eastAsia="SimSun"/>
            <w:sz w:val="20"/>
            <w:szCs w:val="20"/>
            <w:lang w:eastAsia="zh-CN"/>
          </w:rPr>
          <w:delText xml:space="preserve">mainly </w:delText>
        </w:r>
      </w:del>
      <w:r w:rsidR="00B74376" w:rsidRPr="00B74376">
        <w:rPr>
          <w:rFonts w:eastAsia="SimSun"/>
          <w:sz w:val="20"/>
          <w:szCs w:val="20"/>
          <w:lang w:eastAsia="zh-CN"/>
        </w:rPr>
        <w:t xml:space="preserve">uses the </w:t>
      </w:r>
      <w:ins w:id="86" w:author="Chen, Huanfa" w:date="2023-02-24T15:12:00Z">
        <w:r w:rsidR="006562D3" w:rsidRPr="00B74376">
          <w:rPr>
            <w:rFonts w:eastAsia="SimSun"/>
            <w:sz w:val="20"/>
            <w:szCs w:val="20"/>
            <w:lang w:eastAsia="zh-CN"/>
          </w:rPr>
          <w:t xml:space="preserve">Road Collision Attendants In Camden </w:t>
        </w:r>
        <w:r w:rsidR="006562D3">
          <w:rPr>
            <w:rFonts w:eastAsia="SimSun"/>
            <w:sz w:val="20"/>
            <w:szCs w:val="20"/>
            <w:lang w:eastAsia="zh-CN"/>
          </w:rPr>
          <w:t>(RCAC)</w:t>
        </w:r>
      </w:ins>
      <w:ins w:id="87" w:author="Chen, Huanfa" w:date="2023-02-24T15:13:00Z">
        <w:r w:rsidR="00367A54">
          <w:rPr>
            <w:rFonts w:eastAsia="SimSun"/>
            <w:sz w:val="20"/>
            <w:szCs w:val="20"/>
            <w:lang w:eastAsia="zh-CN"/>
          </w:rPr>
          <w:t xml:space="preserve"> dataset</w:t>
        </w:r>
      </w:ins>
      <w:del w:id="88" w:author="Chen, Huanfa" w:date="2023-02-24T15:12:00Z">
        <w:r w:rsidR="00B74376" w:rsidRPr="00B74376" w:rsidDel="006562D3">
          <w:rPr>
            <w:rFonts w:eastAsia="SimSun"/>
            <w:sz w:val="20"/>
            <w:szCs w:val="20"/>
            <w:lang w:eastAsia="zh-CN"/>
          </w:rPr>
          <w:delText>road accident data</w:delText>
        </w:r>
      </w:del>
      <w:r w:rsidR="00B74376" w:rsidRPr="00B74376">
        <w:rPr>
          <w:rFonts w:eastAsia="SimSun"/>
          <w:sz w:val="20"/>
          <w:szCs w:val="20"/>
          <w:lang w:eastAsia="zh-CN"/>
        </w:rPr>
        <w:t xml:space="preserve"> </w:t>
      </w:r>
      <w:del w:id="89" w:author="Chen, Huanfa" w:date="2023-02-24T11:44:00Z">
        <w:r w:rsidR="00B74376" w:rsidRPr="00B74376" w:rsidDel="0097324A">
          <w:rPr>
            <w:rFonts w:eastAsia="SimSun"/>
            <w:sz w:val="20"/>
            <w:szCs w:val="20"/>
            <w:lang w:eastAsia="zh-CN"/>
          </w:rPr>
          <w:delText xml:space="preserve">recorded </w:delText>
        </w:r>
      </w:del>
      <w:del w:id="90" w:author="Chen, Huanfa" w:date="2023-02-24T15:12:00Z">
        <w:r w:rsidR="00B74376" w:rsidRPr="00B74376" w:rsidDel="006562D3">
          <w:rPr>
            <w:rFonts w:eastAsia="SimSun"/>
            <w:sz w:val="20"/>
            <w:szCs w:val="20"/>
            <w:lang w:eastAsia="zh-CN"/>
          </w:rPr>
          <w:delText xml:space="preserve">in Camden </w:delText>
        </w:r>
      </w:del>
      <w:ins w:id="91" w:author="Chen, Huanfa" w:date="2023-02-24T15:11:00Z">
        <w:r w:rsidR="00E17831" w:rsidRPr="00B74376">
          <w:rPr>
            <w:rFonts w:eastAsia="SimSun"/>
            <w:sz w:val="20"/>
            <w:szCs w:val="20"/>
            <w:lang w:eastAsia="zh-CN"/>
          </w:rPr>
          <w:t>during 2015</w:t>
        </w:r>
        <w:r w:rsidR="00E17831">
          <w:rPr>
            <w:rFonts w:eastAsia="SimSun"/>
            <w:sz w:val="20"/>
            <w:szCs w:val="20"/>
            <w:lang w:eastAsia="zh-CN"/>
          </w:rPr>
          <w:t>–</w:t>
        </w:r>
        <w:r w:rsidR="00E17831" w:rsidRPr="00B74376">
          <w:rPr>
            <w:rFonts w:eastAsia="SimSun"/>
            <w:sz w:val="20"/>
            <w:szCs w:val="20"/>
            <w:lang w:eastAsia="zh-CN"/>
          </w:rPr>
          <w:t>2019</w:t>
        </w:r>
        <w:r w:rsidR="00E17831">
          <w:rPr>
            <w:rFonts w:eastAsia="SimSun"/>
            <w:sz w:val="20"/>
            <w:szCs w:val="20"/>
            <w:lang w:eastAsia="zh-CN"/>
          </w:rPr>
          <w:t xml:space="preserve"> (</w:t>
        </w:r>
      </w:ins>
      <w:r w:rsidR="00B74376" w:rsidRPr="00B74376">
        <w:rPr>
          <w:rFonts w:eastAsia="SimSun"/>
          <w:sz w:val="20"/>
          <w:szCs w:val="20"/>
          <w:lang w:eastAsia="zh-CN"/>
        </w:rPr>
        <w:t xml:space="preserve">before the </w:t>
      </w:r>
      <w:del w:id="92" w:author="Chen, Huanfa" w:date="2023-02-24T15:11:00Z">
        <w:r w:rsidR="00F62AB9" w:rsidRPr="00B74376" w:rsidDel="00E17831">
          <w:rPr>
            <w:rFonts w:eastAsia="SimSun"/>
            <w:sz w:val="20"/>
            <w:szCs w:val="20"/>
            <w:lang w:eastAsia="zh-CN"/>
          </w:rPr>
          <w:delText>COVID</w:delText>
        </w:r>
      </w:del>
      <w:del w:id="93" w:author="Chen, Huanfa" w:date="2023-02-24T11:43:00Z">
        <w:r w:rsidR="00F62AB9" w:rsidDel="00B35C4C">
          <w:rPr>
            <w:rFonts w:eastAsia="SimSun"/>
            <w:sz w:val="20"/>
            <w:szCs w:val="20"/>
            <w:lang w:eastAsia="zh-CN"/>
          </w:rPr>
          <w:delText xml:space="preserve"> </w:delText>
        </w:r>
      </w:del>
      <w:del w:id="94" w:author="Chen, Huanfa" w:date="2023-02-24T15:11:00Z">
        <w:r w:rsidR="00F62AB9" w:rsidRPr="00B74376" w:rsidDel="00E17831">
          <w:rPr>
            <w:rFonts w:eastAsia="SimSun"/>
            <w:sz w:val="20"/>
            <w:szCs w:val="20"/>
            <w:lang w:eastAsia="zh-CN"/>
          </w:rPr>
          <w:delText>-19</w:delText>
        </w:r>
      </w:del>
      <w:ins w:id="95" w:author="Chen, Huanfa" w:date="2023-02-24T15:11:00Z">
        <w:r w:rsidR="00E17831">
          <w:rPr>
            <w:rFonts w:eastAsia="SimSun"/>
            <w:sz w:val="20"/>
            <w:szCs w:val="20"/>
            <w:lang w:eastAsia="zh-CN"/>
          </w:rPr>
          <w:t>pandemic)</w:t>
        </w:r>
      </w:ins>
      <w:ins w:id="96" w:author="Chen, Huanfa" w:date="2023-02-24T15:12:00Z">
        <w:r w:rsidR="006562D3">
          <w:rPr>
            <w:rFonts w:eastAsia="SimSun"/>
            <w:sz w:val="20"/>
            <w:szCs w:val="20"/>
            <w:lang w:eastAsia="zh-CN"/>
          </w:rPr>
          <w:t xml:space="preserve">, which </w:t>
        </w:r>
      </w:ins>
      <w:del w:id="97" w:author="Chen, Huanfa" w:date="2023-02-24T11:44:00Z">
        <w:r w:rsidR="00F62AB9" w:rsidRPr="00B74376" w:rsidDel="0097324A">
          <w:rPr>
            <w:rFonts w:eastAsia="SimSun"/>
            <w:sz w:val="20"/>
            <w:szCs w:val="20"/>
            <w:lang w:eastAsia="zh-CN"/>
          </w:rPr>
          <w:delText xml:space="preserve"> </w:delText>
        </w:r>
        <w:r w:rsidR="00B74376" w:rsidRPr="00B74376" w:rsidDel="0097324A">
          <w:rPr>
            <w:rFonts w:eastAsia="SimSun"/>
            <w:sz w:val="20"/>
            <w:szCs w:val="20"/>
            <w:lang w:eastAsia="zh-CN"/>
          </w:rPr>
          <w:delText>as the research object</w:delText>
        </w:r>
      </w:del>
      <w:del w:id="98" w:author="Chen, Huanfa" w:date="2023-02-24T15:12:00Z">
        <w:r w:rsidR="00B74376" w:rsidRPr="00B74376" w:rsidDel="006562D3">
          <w:rPr>
            <w:rFonts w:eastAsia="SimSun"/>
            <w:sz w:val="20"/>
            <w:szCs w:val="20"/>
            <w:lang w:eastAsia="zh-CN"/>
          </w:rPr>
          <w:delText xml:space="preserve">. </w:delText>
        </w:r>
        <w:r w:rsidR="00751589" w:rsidRPr="00B74376" w:rsidDel="006562D3">
          <w:rPr>
            <w:rFonts w:eastAsia="SimSun"/>
            <w:sz w:val="20"/>
            <w:szCs w:val="20"/>
            <w:lang w:eastAsia="zh-CN"/>
          </w:rPr>
          <w:delText>T</w:delText>
        </w:r>
        <w:r w:rsidR="00AE0AEE" w:rsidRPr="00B74376" w:rsidDel="006562D3">
          <w:rPr>
            <w:rFonts w:eastAsia="SimSun"/>
            <w:sz w:val="20"/>
            <w:szCs w:val="20"/>
            <w:lang w:eastAsia="zh-CN"/>
          </w:rPr>
          <w:delText xml:space="preserve">he </w:delText>
        </w:r>
      </w:del>
      <w:del w:id="99" w:author="Chen, Huanfa" w:date="2023-02-24T11:44:00Z">
        <w:r w:rsidR="00AE0AEE" w:rsidRPr="00B74376" w:rsidDel="0097324A">
          <w:rPr>
            <w:rFonts w:eastAsia="SimSun"/>
            <w:sz w:val="20"/>
            <w:szCs w:val="20"/>
            <w:lang w:eastAsia="zh-CN"/>
          </w:rPr>
          <w:delText xml:space="preserve">research </w:delText>
        </w:r>
      </w:del>
      <w:del w:id="100" w:author="Chen, Huanfa" w:date="2023-02-24T15:12:00Z">
        <w:r w:rsidR="00AE0AEE" w:rsidRPr="00B74376" w:rsidDel="006562D3">
          <w:rPr>
            <w:rFonts w:eastAsia="SimSun"/>
            <w:sz w:val="20"/>
            <w:szCs w:val="20"/>
            <w:lang w:eastAsia="zh-CN"/>
          </w:rPr>
          <w:delText xml:space="preserve">is </w:delText>
        </w:r>
      </w:del>
      <w:del w:id="101" w:author="Chen, Huanfa" w:date="2023-02-24T11:44:00Z">
        <w:r w:rsidR="00AE0AEE" w:rsidRPr="00B74376" w:rsidDel="0097324A">
          <w:rPr>
            <w:rFonts w:eastAsia="SimSun"/>
            <w:sz w:val="20"/>
            <w:szCs w:val="20"/>
            <w:lang w:eastAsia="zh-CN"/>
          </w:rPr>
          <w:delText>mainly based on the</w:delText>
        </w:r>
        <w:r w:rsidR="007971F1" w:rsidRPr="00B74376" w:rsidDel="0097324A">
          <w:rPr>
            <w:rFonts w:eastAsia="SimSun"/>
            <w:sz w:val="20"/>
            <w:szCs w:val="20"/>
            <w:lang w:eastAsia="zh-CN"/>
          </w:rPr>
          <w:delText xml:space="preserve"> </w:delText>
        </w:r>
        <w:r w:rsidR="00F7385F" w:rsidRPr="00B74376" w:rsidDel="0097324A">
          <w:rPr>
            <w:rFonts w:eastAsia="SimSun"/>
            <w:sz w:val="20"/>
            <w:szCs w:val="20"/>
            <w:lang w:eastAsia="zh-CN"/>
          </w:rPr>
          <w:delText>'</w:delText>
        </w:r>
      </w:del>
      <w:del w:id="102" w:author="Chen, Huanfa" w:date="2023-02-24T15:12:00Z">
        <w:r w:rsidR="00AE0AEE" w:rsidRPr="00B74376" w:rsidDel="006562D3">
          <w:rPr>
            <w:rFonts w:eastAsia="SimSun"/>
            <w:sz w:val="20"/>
            <w:szCs w:val="20"/>
            <w:lang w:eastAsia="zh-CN"/>
          </w:rPr>
          <w:delText>Road Collision Attendants In Camden</w:delText>
        </w:r>
      </w:del>
      <w:del w:id="103" w:author="Chen, Huanfa" w:date="2023-02-24T11:44:00Z">
        <w:r w:rsidR="00F7385F" w:rsidRPr="00B74376" w:rsidDel="0097324A">
          <w:rPr>
            <w:rFonts w:eastAsia="SimSun"/>
            <w:sz w:val="20"/>
            <w:szCs w:val="20"/>
            <w:lang w:eastAsia="zh-CN"/>
          </w:rPr>
          <w:delText>'</w:delText>
        </w:r>
      </w:del>
      <w:del w:id="104" w:author="Chen, Huanfa" w:date="2023-02-24T15:12:00Z">
        <w:r w:rsidR="00AE0AEE" w:rsidRPr="00B74376" w:rsidDel="006562D3">
          <w:rPr>
            <w:rFonts w:eastAsia="SimSun"/>
            <w:sz w:val="20"/>
            <w:szCs w:val="20"/>
            <w:lang w:eastAsia="zh-CN"/>
          </w:rPr>
          <w:delText xml:space="preserve"> </w:delText>
        </w:r>
        <w:r w:rsidR="004812B4" w:rsidDel="006562D3">
          <w:rPr>
            <w:rFonts w:eastAsia="SimSun"/>
            <w:sz w:val="20"/>
            <w:szCs w:val="20"/>
            <w:lang w:eastAsia="zh-CN"/>
          </w:rPr>
          <w:delText>(RCAC)</w:delText>
        </w:r>
      </w:del>
      <w:del w:id="105" w:author="Chen, Huanfa" w:date="2023-02-24T11:44:00Z">
        <w:r w:rsidR="004812B4" w:rsidDel="0097324A">
          <w:rPr>
            <w:rFonts w:eastAsia="SimSun"/>
            <w:sz w:val="20"/>
            <w:szCs w:val="20"/>
            <w:lang w:eastAsia="zh-CN"/>
          </w:rPr>
          <w:delText xml:space="preserve"> </w:delText>
        </w:r>
        <w:r w:rsidR="004812B4" w:rsidRPr="00B74376" w:rsidDel="0097324A">
          <w:rPr>
            <w:rFonts w:eastAsia="SimSun"/>
            <w:sz w:val="20"/>
            <w:szCs w:val="20"/>
            <w:lang w:eastAsia="zh-CN"/>
          </w:rPr>
          <w:delText>dataset</w:delText>
        </w:r>
      </w:del>
      <w:del w:id="106" w:author="Chen, Huanfa" w:date="2023-02-24T15:12:00Z">
        <w:r w:rsidR="00136EE9" w:rsidRPr="00B74376" w:rsidDel="006562D3">
          <w:rPr>
            <w:rFonts w:eastAsia="SimSun"/>
            <w:sz w:val="20"/>
            <w:szCs w:val="20"/>
            <w:lang w:eastAsia="zh-CN"/>
          </w:rPr>
          <w:delText>,which</w:delText>
        </w:r>
      </w:del>
      <w:r w:rsidR="00AE0AEE" w:rsidRPr="00B74376">
        <w:rPr>
          <w:rFonts w:eastAsia="SimSun"/>
          <w:sz w:val="20"/>
          <w:szCs w:val="20"/>
          <w:lang w:eastAsia="zh-CN"/>
        </w:rPr>
        <w:t xml:space="preserve"> </w:t>
      </w:r>
      <w:r w:rsidR="007971F1" w:rsidRPr="00B74376">
        <w:rPr>
          <w:rFonts w:eastAsia="SimSun"/>
          <w:sz w:val="20"/>
          <w:szCs w:val="20"/>
          <w:lang w:eastAsia="zh-CN"/>
        </w:rPr>
        <w:t>c</w:t>
      </w:r>
      <w:r w:rsidR="00AE0AEE" w:rsidRPr="00B74376">
        <w:rPr>
          <w:rFonts w:eastAsia="SimSun"/>
          <w:sz w:val="20"/>
          <w:szCs w:val="20"/>
          <w:lang w:eastAsia="zh-CN"/>
        </w:rPr>
        <w:t>ontain</w:t>
      </w:r>
      <w:r w:rsidR="00136EE9" w:rsidRPr="00B74376">
        <w:rPr>
          <w:rFonts w:eastAsia="SimSun"/>
          <w:sz w:val="20"/>
          <w:szCs w:val="20"/>
          <w:lang w:eastAsia="zh-CN"/>
        </w:rPr>
        <w:t>s</w:t>
      </w:r>
      <w:r w:rsidR="00AE0AEE" w:rsidRPr="00B74376">
        <w:rPr>
          <w:rFonts w:eastAsia="SimSun"/>
          <w:sz w:val="20"/>
          <w:szCs w:val="20"/>
          <w:lang w:eastAsia="zh-CN"/>
        </w:rPr>
        <w:t xml:space="preserve"> 4</w:t>
      </w:r>
      <w:ins w:id="107" w:author="Chen, Huanfa" w:date="2023-02-24T11:45:00Z">
        <w:r w:rsidR="001F3BC1">
          <w:rPr>
            <w:rFonts w:eastAsia="SimSun"/>
            <w:sz w:val="20"/>
            <w:szCs w:val="20"/>
            <w:lang w:eastAsia="zh-CN"/>
          </w:rPr>
          <w:t>,</w:t>
        </w:r>
      </w:ins>
      <w:r w:rsidR="00AE0AEE" w:rsidRPr="00B74376">
        <w:rPr>
          <w:rFonts w:eastAsia="SimSun"/>
          <w:sz w:val="20"/>
          <w:szCs w:val="20"/>
          <w:lang w:eastAsia="zh-CN"/>
        </w:rPr>
        <w:t xml:space="preserve">555 road collisions </w:t>
      </w:r>
      <w:del w:id="108" w:author="Chen, Huanfa" w:date="2023-02-24T15:12:00Z">
        <w:r w:rsidR="00AE0AEE" w:rsidRPr="00B74376" w:rsidDel="006562D3">
          <w:rPr>
            <w:rFonts w:eastAsia="SimSun"/>
            <w:sz w:val="20"/>
            <w:szCs w:val="20"/>
            <w:lang w:eastAsia="zh-CN"/>
          </w:rPr>
          <w:delText xml:space="preserve">in Camden </w:delText>
        </w:r>
      </w:del>
      <w:del w:id="109" w:author="Chen, Huanfa" w:date="2023-02-24T15:11:00Z">
        <w:r w:rsidR="00AE0AEE" w:rsidRPr="00B74376" w:rsidDel="00E17831">
          <w:rPr>
            <w:rFonts w:eastAsia="SimSun"/>
            <w:sz w:val="20"/>
            <w:szCs w:val="20"/>
            <w:lang w:eastAsia="zh-CN"/>
          </w:rPr>
          <w:delText>during 2015</w:delText>
        </w:r>
      </w:del>
      <w:del w:id="110" w:author="Chen, Huanfa" w:date="2023-02-24T11:45:00Z">
        <w:r w:rsidR="00AE0AEE" w:rsidRPr="00B74376" w:rsidDel="00FE4B78">
          <w:rPr>
            <w:rFonts w:eastAsia="SimSun"/>
            <w:sz w:val="20"/>
            <w:szCs w:val="20"/>
            <w:lang w:eastAsia="zh-CN"/>
          </w:rPr>
          <w:delText>-</w:delText>
        </w:r>
      </w:del>
      <w:del w:id="111" w:author="Chen, Huanfa" w:date="2023-02-24T15:11:00Z">
        <w:r w:rsidR="00AE0AEE" w:rsidRPr="00B74376" w:rsidDel="00E17831">
          <w:rPr>
            <w:rFonts w:eastAsia="SimSun"/>
            <w:sz w:val="20"/>
            <w:szCs w:val="20"/>
            <w:lang w:eastAsia="zh-CN"/>
          </w:rPr>
          <w:delText>2019</w:delText>
        </w:r>
        <w:r w:rsidR="00136EE9" w:rsidRPr="00B74376" w:rsidDel="00E17831">
          <w:rPr>
            <w:rFonts w:eastAsia="SimSun"/>
            <w:sz w:val="20"/>
            <w:szCs w:val="20"/>
            <w:lang w:eastAsia="zh-CN"/>
          </w:rPr>
          <w:delText xml:space="preserve"> </w:delText>
        </w:r>
      </w:del>
      <w:r w:rsidR="00136EE9" w:rsidRPr="00B74376">
        <w:rPr>
          <w:rFonts w:eastAsia="SimSun"/>
          <w:sz w:val="20"/>
          <w:szCs w:val="20"/>
          <w:lang w:eastAsia="zh-CN"/>
        </w:rPr>
        <w:t>(London Borough of Camden, 2021)</w:t>
      </w:r>
      <w:r w:rsidR="007971F1" w:rsidRPr="00B74376">
        <w:rPr>
          <w:rFonts w:eastAsia="SimSun"/>
          <w:sz w:val="20"/>
          <w:szCs w:val="20"/>
          <w:lang w:eastAsia="zh-CN"/>
        </w:rPr>
        <w:t>. The dataset</w:t>
      </w:r>
      <w:r w:rsidR="00AE0AEE" w:rsidRPr="00B74376">
        <w:rPr>
          <w:rFonts w:eastAsia="SimSun"/>
          <w:sz w:val="20"/>
          <w:szCs w:val="20"/>
          <w:lang w:eastAsia="zh-CN"/>
        </w:rPr>
        <w:t xml:space="preserve"> </w:t>
      </w:r>
      <w:del w:id="112" w:author="Chen, Huanfa" w:date="2023-02-24T11:45:00Z">
        <w:r w:rsidR="00AE0AEE" w:rsidRPr="00B74376" w:rsidDel="00FE4B78">
          <w:rPr>
            <w:rFonts w:eastAsia="SimSun"/>
            <w:sz w:val="20"/>
            <w:szCs w:val="20"/>
            <w:lang w:eastAsia="zh-CN"/>
          </w:rPr>
          <w:delText>record</w:delText>
        </w:r>
        <w:r w:rsidR="00136EE9" w:rsidRPr="00B74376" w:rsidDel="00FE4B78">
          <w:rPr>
            <w:rFonts w:eastAsia="SimSun"/>
            <w:sz w:val="20"/>
            <w:szCs w:val="20"/>
            <w:lang w:eastAsia="zh-CN"/>
          </w:rPr>
          <w:delText>s</w:delText>
        </w:r>
        <w:r w:rsidR="00AE0AEE" w:rsidRPr="00B74376" w:rsidDel="00FE4B78">
          <w:rPr>
            <w:rFonts w:eastAsia="SimSun"/>
            <w:sz w:val="20"/>
            <w:szCs w:val="20"/>
            <w:lang w:eastAsia="zh-CN"/>
          </w:rPr>
          <w:delText xml:space="preserve"> </w:delText>
        </w:r>
      </w:del>
      <w:ins w:id="113" w:author="Chen, Huanfa" w:date="2023-02-24T11:45:00Z">
        <w:r w:rsidR="00FE4B78">
          <w:rPr>
            <w:rFonts w:eastAsia="SimSun"/>
            <w:sz w:val="20"/>
            <w:szCs w:val="20"/>
            <w:lang w:eastAsia="zh-CN"/>
          </w:rPr>
          <w:t>includes</w:t>
        </w:r>
        <w:r w:rsidR="00FE4B78" w:rsidRPr="00B74376">
          <w:rPr>
            <w:rFonts w:eastAsia="SimSun"/>
            <w:sz w:val="20"/>
            <w:szCs w:val="20"/>
            <w:lang w:eastAsia="zh-CN"/>
          </w:rPr>
          <w:t xml:space="preserve"> </w:t>
        </w:r>
      </w:ins>
      <w:ins w:id="114" w:author="Chen, Huanfa" w:date="2023-02-24T15:13:00Z">
        <w:r w:rsidR="00220ACF">
          <w:rPr>
            <w:rFonts w:eastAsia="SimSun"/>
            <w:sz w:val="20"/>
            <w:szCs w:val="20"/>
            <w:lang w:eastAsia="zh-CN"/>
          </w:rPr>
          <w:t xml:space="preserve">attributes of </w:t>
        </w:r>
      </w:ins>
      <w:r w:rsidR="00AE0AEE" w:rsidRPr="00B74376">
        <w:rPr>
          <w:rFonts w:eastAsia="SimSun"/>
          <w:sz w:val="20"/>
          <w:szCs w:val="20"/>
          <w:lang w:eastAsia="zh-CN"/>
        </w:rPr>
        <w:t>the time, location, road type, speed limit, junction detail</w:t>
      </w:r>
      <w:ins w:id="115" w:author="Chen, Huanfa" w:date="2023-02-24T11:46:00Z">
        <w:r w:rsidR="00894491">
          <w:rPr>
            <w:rFonts w:eastAsia="SimSun"/>
            <w:sz w:val="20"/>
            <w:szCs w:val="20"/>
            <w:lang w:eastAsia="zh-CN"/>
          </w:rPr>
          <w:t xml:space="preserve">, as well as </w:t>
        </w:r>
      </w:ins>
      <w:del w:id="116" w:author="Chen, Huanfa" w:date="2023-02-24T11:46:00Z">
        <w:r w:rsidR="00AE0AEE" w:rsidRPr="00B74376" w:rsidDel="00894491">
          <w:rPr>
            <w:rFonts w:eastAsia="SimSun"/>
            <w:sz w:val="20"/>
            <w:szCs w:val="20"/>
            <w:lang w:eastAsia="zh-CN"/>
          </w:rPr>
          <w:delText xml:space="preserve"> and other external environment details about the accidents and </w:delText>
        </w:r>
      </w:del>
      <w:r w:rsidR="00AE0AEE" w:rsidRPr="00B74376">
        <w:rPr>
          <w:rFonts w:eastAsia="SimSun"/>
          <w:sz w:val="20"/>
          <w:szCs w:val="20"/>
          <w:lang w:eastAsia="zh-CN"/>
        </w:rPr>
        <w:t>the severity class</w:t>
      </w:r>
      <w:ins w:id="117" w:author="Chen, Huanfa" w:date="2023-02-24T11:46:00Z">
        <w:r w:rsidR="00BA5646">
          <w:rPr>
            <w:rFonts w:eastAsia="SimSun"/>
            <w:sz w:val="20"/>
            <w:szCs w:val="20"/>
            <w:lang w:eastAsia="zh-CN"/>
          </w:rPr>
          <w:t xml:space="preserve"> </w:t>
        </w:r>
      </w:ins>
      <w:r w:rsidR="00AE0AEE" w:rsidRPr="00B74376">
        <w:rPr>
          <w:rFonts w:eastAsia="SimSun"/>
          <w:sz w:val="20"/>
          <w:szCs w:val="20"/>
          <w:lang w:eastAsia="zh-CN"/>
        </w:rPr>
        <w:t>(</w:t>
      </w:r>
      <w:ins w:id="118" w:author="Chen, Huanfa" w:date="2023-02-24T11:46:00Z">
        <w:r w:rsidR="00894491">
          <w:rPr>
            <w:rFonts w:eastAsia="SimSun"/>
            <w:sz w:val="20"/>
            <w:szCs w:val="20"/>
            <w:lang w:eastAsia="zh-CN"/>
          </w:rPr>
          <w:t xml:space="preserve">one of </w:t>
        </w:r>
      </w:ins>
      <w:r w:rsidR="00AE0AEE" w:rsidRPr="00B74376">
        <w:rPr>
          <w:rFonts w:eastAsia="SimSun"/>
          <w:sz w:val="20"/>
          <w:szCs w:val="20"/>
          <w:lang w:eastAsia="zh-CN"/>
        </w:rPr>
        <w:t>fatal,</w:t>
      </w:r>
      <w:r w:rsidR="00D743C8" w:rsidRPr="00B74376">
        <w:rPr>
          <w:rFonts w:eastAsia="SimSun"/>
          <w:sz w:val="20"/>
          <w:szCs w:val="20"/>
          <w:lang w:eastAsia="zh-CN"/>
        </w:rPr>
        <w:t xml:space="preserve"> </w:t>
      </w:r>
      <w:r w:rsidR="00AE0AEE" w:rsidRPr="00B74376">
        <w:rPr>
          <w:rFonts w:eastAsia="SimSun"/>
          <w:sz w:val="20"/>
          <w:szCs w:val="20"/>
          <w:lang w:eastAsia="zh-CN"/>
        </w:rPr>
        <w:t>serious,</w:t>
      </w:r>
      <w:r w:rsidR="00D743C8" w:rsidRPr="00B74376">
        <w:rPr>
          <w:rFonts w:eastAsia="SimSun"/>
          <w:sz w:val="20"/>
          <w:szCs w:val="20"/>
          <w:lang w:eastAsia="zh-CN"/>
        </w:rPr>
        <w:t xml:space="preserve"> </w:t>
      </w:r>
      <w:ins w:id="119" w:author="Chen, Huanfa" w:date="2023-02-24T11:46:00Z">
        <w:r w:rsidR="00E22013">
          <w:rPr>
            <w:rFonts w:eastAsia="SimSun"/>
            <w:sz w:val="20"/>
            <w:szCs w:val="20"/>
            <w:lang w:eastAsia="zh-CN"/>
          </w:rPr>
          <w:t xml:space="preserve">and </w:t>
        </w:r>
      </w:ins>
      <w:r w:rsidR="00AE0AEE" w:rsidRPr="00B74376">
        <w:rPr>
          <w:rFonts w:eastAsia="SimSun"/>
          <w:sz w:val="20"/>
          <w:szCs w:val="20"/>
          <w:lang w:eastAsia="zh-CN"/>
        </w:rPr>
        <w:t>slight) and casualty number</w:t>
      </w:r>
      <w:del w:id="120" w:author="Chen, Huanfa" w:date="2023-02-24T11:46:00Z">
        <w:r w:rsidR="00AE0AEE" w:rsidRPr="00B74376" w:rsidDel="00894491">
          <w:rPr>
            <w:rFonts w:eastAsia="SimSun"/>
            <w:sz w:val="20"/>
            <w:szCs w:val="20"/>
            <w:lang w:eastAsia="zh-CN"/>
          </w:rPr>
          <w:delText xml:space="preserve"> of accidents</w:delText>
        </w:r>
      </w:del>
      <w:r w:rsidR="00AE0AEE" w:rsidRPr="00B74376">
        <w:rPr>
          <w:rFonts w:eastAsia="SimSun"/>
          <w:sz w:val="20"/>
          <w:szCs w:val="20"/>
          <w:lang w:eastAsia="zh-CN"/>
        </w:rPr>
        <w:t>. Table 1 provide</w:t>
      </w:r>
      <w:r w:rsidR="00D743C8" w:rsidRPr="00B74376">
        <w:rPr>
          <w:rFonts w:eastAsia="SimSun"/>
          <w:sz w:val="20"/>
          <w:szCs w:val="20"/>
          <w:lang w:eastAsia="zh-CN"/>
        </w:rPr>
        <w:t>s</w:t>
      </w:r>
      <w:r w:rsidR="00AE0AEE" w:rsidRPr="00B74376">
        <w:rPr>
          <w:rFonts w:eastAsia="SimSun"/>
          <w:sz w:val="20"/>
          <w:szCs w:val="20"/>
          <w:lang w:eastAsia="zh-CN"/>
        </w:rPr>
        <w:t xml:space="preserve"> the definition of severity class by </w:t>
      </w:r>
      <w:r w:rsidR="00D743C8" w:rsidRPr="00B74376">
        <w:rPr>
          <w:rFonts w:eastAsia="SimSun"/>
          <w:sz w:val="20"/>
          <w:szCs w:val="20"/>
          <w:lang w:eastAsia="zh-CN"/>
        </w:rPr>
        <w:t xml:space="preserve">the </w:t>
      </w:r>
      <w:r w:rsidR="00AE0AEE" w:rsidRPr="00B74376">
        <w:rPr>
          <w:rFonts w:eastAsia="SimSun"/>
          <w:sz w:val="20"/>
          <w:szCs w:val="20"/>
          <w:lang w:eastAsia="zh-CN"/>
        </w:rPr>
        <w:t xml:space="preserve">Department of Transportation </w:t>
      </w:r>
      <w:del w:id="121" w:author="Chen, Huanfa" w:date="2023-02-24T11:47:00Z">
        <w:r w:rsidR="00AE0AEE" w:rsidRPr="00B74376" w:rsidDel="00B74634">
          <w:rPr>
            <w:rFonts w:eastAsia="SimSun"/>
            <w:sz w:val="20"/>
            <w:szCs w:val="20"/>
            <w:lang w:eastAsia="zh-CN"/>
          </w:rPr>
          <w:delText>in the UK</w:delText>
        </w:r>
        <w:r w:rsidR="000D4F66" w:rsidRPr="00B74376" w:rsidDel="00B74634">
          <w:rPr>
            <w:rFonts w:eastAsia="SimSun"/>
            <w:sz w:val="20"/>
            <w:szCs w:val="20"/>
            <w:lang w:eastAsia="zh-CN"/>
          </w:rPr>
          <w:delText xml:space="preserve"> </w:delText>
        </w:r>
      </w:del>
      <w:r w:rsidR="000D4F66" w:rsidRPr="00B74376">
        <w:rPr>
          <w:rFonts w:eastAsia="SimSun"/>
          <w:sz w:val="20"/>
          <w:szCs w:val="20"/>
          <w:lang w:eastAsia="zh-CN"/>
        </w:rPr>
        <w:t>(GOV.UK, 2020).</w:t>
      </w:r>
      <w:r w:rsidR="00AE0AEE" w:rsidRPr="00B74376">
        <w:rPr>
          <w:rFonts w:eastAsia="SimSun"/>
          <w:sz w:val="20"/>
          <w:szCs w:val="20"/>
          <w:lang w:eastAsia="zh-CN"/>
        </w:rPr>
        <w:t xml:space="preserve"> </w:t>
      </w:r>
    </w:p>
    <w:p w14:paraId="5916A655" w14:textId="5BB048BB" w:rsidR="00F62AB9" w:rsidRPr="00B74376" w:rsidRDefault="0002409A" w:rsidP="00F62AB9">
      <w:pPr>
        <w:pStyle w:val="Paragraph"/>
        <w:spacing w:line="360" w:lineRule="auto"/>
        <w:jc w:val="both"/>
        <w:rPr>
          <w:sz w:val="20"/>
          <w:szCs w:val="20"/>
        </w:rPr>
      </w:pPr>
      <w:ins w:id="122" w:author="Chen, Huanfa" w:date="2023-02-24T15:13:00Z">
        <w:r>
          <w:rPr>
            <w:sz w:val="20"/>
            <w:szCs w:val="20"/>
          </w:rPr>
          <w:t xml:space="preserve">Other datasets used in this research include </w:t>
        </w:r>
      </w:ins>
      <w:del w:id="123" w:author="Chen, Huanfa" w:date="2023-02-24T15:13:00Z">
        <w:r w:rsidR="00F62AB9" w:rsidRPr="00B74376" w:rsidDel="0002409A">
          <w:rPr>
            <w:sz w:val="20"/>
            <w:szCs w:val="20"/>
          </w:rPr>
          <w:delText xml:space="preserve">Besides, the research </w:delText>
        </w:r>
      </w:del>
      <w:del w:id="124" w:author="Chen, Huanfa" w:date="2023-02-24T11:47:00Z">
        <w:r w:rsidR="00F62AB9" w:rsidRPr="00B74376" w:rsidDel="007515A1">
          <w:rPr>
            <w:sz w:val="20"/>
            <w:szCs w:val="20"/>
          </w:rPr>
          <w:delText>also applies</w:delText>
        </w:r>
      </w:del>
      <w:del w:id="125" w:author="Chen, Huanfa" w:date="2023-02-24T15:13:00Z">
        <w:r w:rsidR="00F62AB9" w:rsidRPr="00B74376" w:rsidDel="0002409A">
          <w:rPr>
            <w:sz w:val="20"/>
            <w:szCs w:val="20"/>
          </w:rPr>
          <w:delText xml:space="preserve"> </w:delText>
        </w:r>
      </w:del>
      <w:r w:rsidR="00F62AB9" w:rsidRPr="00B74376">
        <w:rPr>
          <w:sz w:val="20"/>
          <w:szCs w:val="20"/>
        </w:rPr>
        <w:t>the road central line data from the Ordnance Survey (OS), the Point of Interest</w:t>
      </w:r>
      <w:r w:rsidR="002942A4">
        <w:rPr>
          <w:sz w:val="20"/>
          <w:szCs w:val="20"/>
        </w:rPr>
        <w:t xml:space="preserve"> </w:t>
      </w:r>
      <w:r w:rsidR="00F62AB9" w:rsidRPr="00B74376">
        <w:rPr>
          <w:sz w:val="20"/>
          <w:szCs w:val="20"/>
        </w:rPr>
        <w:t xml:space="preserve">(POI) </w:t>
      </w:r>
      <w:del w:id="126" w:author="Chen, Huanfa" w:date="2023-02-24T11:47:00Z">
        <w:r w:rsidR="00F62AB9" w:rsidRPr="00B74376" w:rsidDel="00B51687">
          <w:rPr>
            <w:sz w:val="20"/>
            <w:szCs w:val="20"/>
          </w:rPr>
          <w:delText xml:space="preserve"> </w:delText>
        </w:r>
      </w:del>
      <w:r w:rsidR="00F62AB9" w:rsidRPr="00B74376">
        <w:rPr>
          <w:sz w:val="20"/>
          <w:szCs w:val="20"/>
        </w:rPr>
        <w:t>data from OpenStreetMap</w:t>
      </w:r>
      <w:r w:rsidR="002942A4">
        <w:rPr>
          <w:sz w:val="20"/>
          <w:szCs w:val="20"/>
        </w:rPr>
        <w:t xml:space="preserve"> </w:t>
      </w:r>
      <w:r w:rsidR="00F62AB9" w:rsidRPr="00B74376">
        <w:rPr>
          <w:sz w:val="20"/>
          <w:szCs w:val="20"/>
        </w:rPr>
        <w:t xml:space="preserve">(OSM) and </w:t>
      </w:r>
      <w:commentRangeStart w:id="127"/>
      <w:r w:rsidR="00F62AB9" w:rsidRPr="00B74376">
        <w:rPr>
          <w:sz w:val="20"/>
          <w:szCs w:val="20"/>
        </w:rPr>
        <w:t>the administrative boundary data of Camden</w:t>
      </w:r>
      <w:del w:id="128" w:author="Chen, Huanfa" w:date="2023-02-24T11:47:00Z">
        <w:r w:rsidR="00F62AB9" w:rsidRPr="00B74376" w:rsidDel="00B51687">
          <w:rPr>
            <w:sz w:val="20"/>
            <w:szCs w:val="20"/>
          </w:rPr>
          <w:delText xml:space="preserve"> </w:delText>
        </w:r>
      </w:del>
      <w:commentRangeEnd w:id="127"/>
      <w:r w:rsidR="003B39FB">
        <w:rPr>
          <w:rStyle w:val="CommentReference"/>
          <w:rFonts w:eastAsia="SimSun"/>
          <w:lang w:eastAsia="en-US"/>
        </w:rPr>
        <w:commentReference w:id="127"/>
      </w:r>
      <w:del w:id="129" w:author="Chen, Huanfa" w:date="2023-02-24T11:47:00Z">
        <w:r w:rsidR="00F62AB9" w:rsidRPr="00B74376" w:rsidDel="00B51687">
          <w:rPr>
            <w:sz w:val="20"/>
            <w:szCs w:val="20"/>
          </w:rPr>
          <w:delText>town</w:delText>
        </w:r>
      </w:del>
      <w:r w:rsidR="00F62AB9" w:rsidRPr="00B74376">
        <w:rPr>
          <w:sz w:val="20"/>
          <w:szCs w:val="20"/>
        </w:rPr>
        <w:t>. An image segmentation model is trained based on the Cambridge-driving Labelled Video Database(CamVid)</w:t>
      </w:r>
      <w:ins w:id="130" w:author="Chen, Huanfa" w:date="2023-02-24T11:48:00Z">
        <w:r w:rsidR="00AF4F6A">
          <w:rPr>
            <w:rFonts w:eastAsia="SimSun" w:hint="eastAsia"/>
            <w:sz w:val="20"/>
            <w:szCs w:val="20"/>
            <w:lang w:eastAsia="zh-CN"/>
          </w:rPr>
          <w:t>,</w:t>
        </w:r>
      </w:ins>
      <w:del w:id="131" w:author="Chen, Huanfa" w:date="2023-02-24T11:48:00Z">
        <w:r w:rsidR="00F62AB9" w:rsidRPr="00B74376" w:rsidDel="00AF4F6A">
          <w:rPr>
            <w:rFonts w:eastAsia="SimSun"/>
            <w:sz w:val="20"/>
            <w:szCs w:val="20"/>
          </w:rPr>
          <w:delText>，</w:delText>
        </w:r>
      </w:del>
      <w:r w:rsidR="00F62AB9" w:rsidRPr="00B74376">
        <w:rPr>
          <w:rFonts w:eastAsia="SimSun"/>
          <w:sz w:val="20"/>
          <w:szCs w:val="20"/>
        </w:rPr>
        <w:t xml:space="preserve"> </w:t>
      </w:r>
      <w:r w:rsidR="00F62AB9" w:rsidRPr="00B74376">
        <w:rPr>
          <w:sz w:val="20"/>
          <w:szCs w:val="20"/>
        </w:rPr>
        <w:t xml:space="preserve">and street view images of road junctions are collected from </w:t>
      </w:r>
      <w:commentRangeStart w:id="132"/>
      <w:r w:rsidR="00F62AB9" w:rsidRPr="00B74376">
        <w:rPr>
          <w:sz w:val="20"/>
          <w:szCs w:val="20"/>
        </w:rPr>
        <w:t>Google Street View Static API</w:t>
      </w:r>
      <w:commentRangeEnd w:id="132"/>
      <w:r w:rsidR="003B39FB">
        <w:rPr>
          <w:rStyle w:val="CommentReference"/>
          <w:rFonts w:eastAsia="SimSun"/>
          <w:lang w:eastAsia="en-US"/>
        </w:rPr>
        <w:commentReference w:id="132"/>
      </w:r>
      <w:r w:rsidR="00F62AB9" w:rsidRPr="00B74376">
        <w:rPr>
          <w:sz w:val="20"/>
          <w:szCs w:val="20"/>
        </w:rPr>
        <w:t xml:space="preserve">. </w:t>
      </w:r>
    </w:p>
    <w:p w14:paraId="277BF299" w14:textId="77777777" w:rsidR="00F62AB9" w:rsidRPr="00F62AB9" w:rsidRDefault="00F62AB9" w:rsidP="00F62AB9">
      <w:pPr>
        <w:pStyle w:val="Newparagraph"/>
        <w:rPr>
          <w:rFonts w:eastAsia="SimSun"/>
          <w:lang w:eastAsia="zh-CN"/>
        </w:rPr>
      </w:pPr>
    </w:p>
    <w:tbl>
      <w:tblPr>
        <w:tblStyle w:val="TableGrid"/>
        <w:tblW w:w="89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7163"/>
      </w:tblGrid>
      <w:tr w:rsidR="00545978" w:rsidRPr="00835F3F" w14:paraId="099516FD" w14:textId="77777777" w:rsidTr="006809E2">
        <w:trPr>
          <w:trHeight w:val="353"/>
        </w:trPr>
        <w:tc>
          <w:tcPr>
            <w:tcW w:w="8990" w:type="dxa"/>
            <w:gridSpan w:val="2"/>
            <w:tcBorders>
              <w:top w:val="nil"/>
              <w:bottom w:val="single" w:sz="12" w:space="0" w:color="auto"/>
            </w:tcBorders>
          </w:tcPr>
          <w:p w14:paraId="205575CE" w14:textId="77777777" w:rsidR="00545978" w:rsidRPr="00835F3F" w:rsidRDefault="00545978" w:rsidP="008017F5">
            <w:pPr>
              <w:pStyle w:val="Tabletitle"/>
              <w:jc w:val="center"/>
              <w:rPr>
                <w:sz w:val="20"/>
                <w:szCs w:val="20"/>
              </w:rPr>
            </w:pPr>
            <w:r w:rsidRPr="008017F5">
              <w:rPr>
                <w:b/>
                <w:bCs/>
                <w:sz w:val="20"/>
                <w:szCs w:val="20"/>
              </w:rPr>
              <w:t>Table 1.</w:t>
            </w:r>
            <w:r w:rsidRPr="00835F3F">
              <w:rPr>
                <w:sz w:val="20"/>
                <w:szCs w:val="20"/>
              </w:rPr>
              <w:t xml:space="preserve"> The Definition of Accident Severity</w:t>
            </w:r>
          </w:p>
        </w:tc>
      </w:tr>
      <w:tr w:rsidR="00545978" w:rsidRPr="00835F3F" w14:paraId="49B87619" w14:textId="77777777" w:rsidTr="006809E2">
        <w:trPr>
          <w:trHeight w:val="353"/>
        </w:trPr>
        <w:tc>
          <w:tcPr>
            <w:tcW w:w="1827" w:type="dxa"/>
            <w:tcBorders>
              <w:top w:val="single" w:sz="12" w:space="0" w:color="auto"/>
              <w:bottom w:val="single" w:sz="4" w:space="0" w:color="auto"/>
            </w:tcBorders>
          </w:tcPr>
          <w:p w14:paraId="379F8F66" w14:textId="77777777" w:rsidR="00545978" w:rsidRPr="00835F3F" w:rsidRDefault="00545978" w:rsidP="001A39FC">
            <w:pPr>
              <w:pStyle w:val="Figurecaption"/>
              <w:rPr>
                <w:sz w:val="20"/>
                <w:szCs w:val="20"/>
              </w:rPr>
            </w:pPr>
            <w:r w:rsidRPr="00835F3F">
              <w:rPr>
                <w:sz w:val="20"/>
                <w:szCs w:val="20"/>
              </w:rPr>
              <w:t xml:space="preserve">Severity  </w:t>
            </w:r>
          </w:p>
        </w:tc>
        <w:tc>
          <w:tcPr>
            <w:tcW w:w="7162" w:type="dxa"/>
            <w:tcBorders>
              <w:top w:val="single" w:sz="12" w:space="0" w:color="auto"/>
              <w:bottom w:val="single" w:sz="4" w:space="0" w:color="auto"/>
            </w:tcBorders>
          </w:tcPr>
          <w:p w14:paraId="7F4D0B53" w14:textId="77777777" w:rsidR="00545978" w:rsidRPr="00835F3F" w:rsidRDefault="00545978" w:rsidP="001A39FC">
            <w:pPr>
              <w:pStyle w:val="Figurecaption"/>
              <w:rPr>
                <w:sz w:val="20"/>
                <w:szCs w:val="20"/>
              </w:rPr>
            </w:pPr>
            <w:r w:rsidRPr="00835F3F">
              <w:rPr>
                <w:sz w:val="20"/>
                <w:szCs w:val="20"/>
              </w:rPr>
              <w:t xml:space="preserve">Definition  </w:t>
            </w:r>
          </w:p>
        </w:tc>
      </w:tr>
      <w:tr w:rsidR="00545978" w:rsidRPr="00835F3F" w14:paraId="00E21C85" w14:textId="77777777" w:rsidTr="00F7385F">
        <w:trPr>
          <w:trHeight w:val="748"/>
        </w:trPr>
        <w:tc>
          <w:tcPr>
            <w:tcW w:w="1827" w:type="dxa"/>
            <w:tcBorders>
              <w:top w:val="single" w:sz="4" w:space="0" w:color="auto"/>
              <w:bottom w:val="single" w:sz="4" w:space="0" w:color="auto"/>
            </w:tcBorders>
          </w:tcPr>
          <w:p w14:paraId="44977C2B" w14:textId="77777777" w:rsidR="00545978" w:rsidRPr="00835F3F" w:rsidRDefault="00545978" w:rsidP="001A39FC">
            <w:pPr>
              <w:pStyle w:val="Figurecaption"/>
              <w:rPr>
                <w:sz w:val="20"/>
                <w:szCs w:val="20"/>
              </w:rPr>
            </w:pPr>
            <w:r w:rsidRPr="00835F3F">
              <w:rPr>
                <w:sz w:val="20"/>
                <w:szCs w:val="20"/>
              </w:rPr>
              <w:t xml:space="preserve">Fatal Accident   </w:t>
            </w:r>
          </w:p>
        </w:tc>
        <w:tc>
          <w:tcPr>
            <w:tcW w:w="7162" w:type="dxa"/>
            <w:tcBorders>
              <w:top w:val="single" w:sz="4" w:space="0" w:color="auto"/>
              <w:bottom w:val="single" w:sz="4" w:space="0" w:color="auto"/>
            </w:tcBorders>
          </w:tcPr>
          <w:p w14:paraId="0283445C" w14:textId="4BA5EBA0" w:rsidR="00545978" w:rsidRPr="00835F3F" w:rsidRDefault="00545978" w:rsidP="001A39FC">
            <w:pPr>
              <w:pStyle w:val="Figurecaption"/>
              <w:rPr>
                <w:sz w:val="20"/>
                <w:szCs w:val="20"/>
              </w:rPr>
            </w:pPr>
            <w:r w:rsidRPr="00835F3F">
              <w:rPr>
                <w:sz w:val="20"/>
                <w:szCs w:val="20"/>
              </w:rPr>
              <w:t>An accident in which at least one person is killed; other casualties (if any) may have serious or slight injuries.</w:t>
            </w:r>
          </w:p>
        </w:tc>
      </w:tr>
      <w:tr w:rsidR="00545978" w:rsidRPr="00835F3F" w14:paraId="28BAE7D8" w14:textId="77777777" w:rsidTr="00505C79">
        <w:trPr>
          <w:trHeight w:val="732"/>
        </w:trPr>
        <w:tc>
          <w:tcPr>
            <w:tcW w:w="1827" w:type="dxa"/>
            <w:tcBorders>
              <w:top w:val="single" w:sz="4" w:space="0" w:color="auto"/>
              <w:bottom w:val="single" w:sz="4" w:space="0" w:color="auto"/>
            </w:tcBorders>
          </w:tcPr>
          <w:p w14:paraId="7D6CDC67" w14:textId="77777777" w:rsidR="00545978" w:rsidRPr="00835F3F" w:rsidRDefault="00545978" w:rsidP="001A39FC">
            <w:pPr>
              <w:pStyle w:val="Figurecaption"/>
              <w:rPr>
                <w:sz w:val="20"/>
                <w:szCs w:val="20"/>
              </w:rPr>
            </w:pPr>
            <w:r w:rsidRPr="00835F3F">
              <w:rPr>
                <w:sz w:val="20"/>
                <w:szCs w:val="20"/>
              </w:rPr>
              <w:t>Serious Accident</w:t>
            </w:r>
          </w:p>
        </w:tc>
        <w:tc>
          <w:tcPr>
            <w:tcW w:w="7162" w:type="dxa"/>
            <w:tcBorders>
              <w:top w:val="single" w:sz="4" w:space="0" w:color="auto"/>
              <w:bottom w:val="single" w:sz="4" w:space="0" w:color="auto"/>
            </w:tcBorders>
          </w:tcPr>
          <w:p w14:paraId="54505432" w14:textId="374D258D" w:rsidR="00545978" w:rsidRPr="00835F3F" w:rsidRDefault="00545978" w:rsidP="001A39FC">
            <w:pPr>
              <w:pStyle w:val="Figurecaption"/>
              <w:rPr>
                <w:sz w:val="20"/>
                <w:szCs w:val="20"/>
              </w:rPr>
            </w:pPr>
            <w:r w:rsidRPr="00835F3F">
              <w:rPr>
                <w:sz w:val="20"/>
                <w:szCs w:val="20"/>
              </w:rPr>
              <w:t>One in which at least one person is seriously injured</w:t>
            </w:r>
            <w:r w:rsidR="006809E2">
              <w:rPr>
                <w:sz w:val="20"/>
                <w:szCs w:val="20"/>
              </w:rPr>
              <w:t>,</w:t>
            </w:r>
            <w:r w:rsidRPr="00835F3F">
              <w:rPr>
                <w:sz w:val="20"/>
                <w:szCs w:val="20"/>
              </w:rPr>
              <w:t xml:space="preserve"> but no person is killed.</w:t>
            </w:r>
          </w:p>
        </w:tc>
      </w:tr>
      <w:tr w:rsidR="00545978" w:rsidRPr="00835F3F" w14:paraId="07A0CFA9" w14:textId="77777777" w:rsidTr="002C2D6D">
        <w:trPr>
          <w:trHeight w:val="1137"/>
        </w:trPr>
        <w:tc>
          <w:tcPr>
            <w:tcW w:w="1827" w:type="dxa"/>
            <w:tcBorders>
              <w:top w:val="single" w:sz="4" w:space="0" w:color="auto"/>
              <w:bottom w:val="single" w:sz="12" w:space="0" w:color="auto"/>
            </w:tcBorders>
          </w:tcPr>
          <w:p w14:paraId="255D0F9B" w14:textId="77777777" w:rsidR="00545978" w:rsidRPr="00835F3F" w:rsidRDefault="00545978" w:rsidP="001A39FC">
            <w:pPr>
              <w:pStyle w:val="Figurecaption"/>
              <w:rPr>
                <w:sz w:val="20"/>
                <w:szCs w:val="20"/>
              </w:rPr>
            </w:pPr>
            <w:r w:rsidRPr="00835F3F">
              <w:rPr>
                <w:sz w:val="20"/>
                <w:szCs w:val="20"/>
              </w:rPr>
              <w:t xml:space="preserve">Slight Accident  </w:t>
            </w:r>
          </w:p>
        </w:tc>
        <w:tc>
          <w:tcPr>
            <w:tcW w:w="7162" w:type="dxa"/>
            <w:tcBorders>
              <w:top w:val="single" w:sz="4" w:space="0" w:color="auto"/>
              <w:bottom w:val="single" w:sz="12" w:space="0" w:color="auto"/>
            </w:tcBorders>
          </w:tcPr>
          <w:p w14:paraId="7E2C6161" w14:textId="25A6768E" w:rsidR="00545978" w:rsidRPr="00835F3F" w:rsidRDefault="00545978" w:rsidP="001A39FC">
            <w:pPr>
              <w:pStyle w:val="Figurecaption"/>
              <w:rPr>
                <w:sz w:val="20"/>
                <w:szCs w:val="20"/>
              </w:rPr>
            </w:pPr>
            <w:r w:rsidRPr="00835F3F">
              <w:rPr>
                <w:sz w:val="20"/>
                <w:szCs w:val="20"/>
              </w:rPr>
              <w:t>One in which at least one person is slightly injured</w:t>
            </w:r>
            <w:r w:rsidR="006809E2">
              <w:rPr>
                <w:sz w:val="20"/>
                <w:szCs w:val="20"/>
              </w:rPr>
              <w:t>,</w:t>
            </w:r>
            <w:r w:rsidRPr="00835F3F">
              <w:rPr>
                <w:sz w:val="20"/>
                <w:szCs w:val="20"/>
              </w:rPr>
              <w:t xml:space="preserve"> but no person is killed or seriously injured.</w:t>
            </w:r>
          </w:p>
        </w:tc>
      </w:tr>
    </w:tbl>
    <w:p w14:paraId="090EF2A8" w14:textId="1D7FD034" w:rsidR="002F4CC9" w:rsidRDefault="002F4CC9" w:rsidP="00D57CA8">
      <w:pPr>
        <w:pStyle w:val="Newparagraph"/>
        <w:ind w:firstLine="0"/>
      </w:pPr>
    </w:p>
    <w:p w14:paraId="4B632512" w14:textId="3591F6A3" w:rsidR="002F4CC9" w:rsidRDefault="002F4CC9" w:rsidP="00D57CA8">
      <w:pPr>
        <w:pStyle w:val="Newparagraph"/>
        <w:ind w:firstLine="0"/>
      </w:pPr>
    </w:p>
    <w:p w14:paraId="3BAF8F8D" w14:textId="6902EAC4" w:rsidR="002F4CC9" w:rsidRDefault="002F4CC9" w:rsidP="00D57CA8">
      <w:pPr>
        <w:pStyle w:val="Newparagraph"/>
        <w:ind w:firstLine="0"/>
      </w:pPr>
    </w:p>
    <w:p w14:paraId="2FF5612F" w14:textId="54CA461C" w:rsidR="001943CF" w:rsidRDefault="001943CF" w:rsidP="00D57CA8">
      <w:pPr>
        <w:pStyle w:val="Newparagraph"/>
        <w:ind w:firstLine="0"/>
      </w:pPr>
    </w:p>
    <w:p w14:paraId="6EF083AD" w14:textId="2634A917" w:rsidR="00467E03" w:rsidRDefault="00467E03" w:rsidP="00D57CA8">
      <w:pPr>
        <w:pStyle w:val="Newparagraph"/>
        <w:ind w:firstLine="0"/>
      </w:pPr>
    </w:p>
    <w:p w14:paraId="4D4795C5" w14:textId="77777777" w:rsidR="00467E03" w:rsidRPr="00283D77" w:rsidRDefault="00467E03" w:rsidP="00D57CA8">
      <w:pPr>
        <w:pStyle w:val="Newparagraph"/>
        <w:ind w:firstLine="0"/>
      </w:pPr>
    </w:p>
    <w:p w14:paraId="2F962B03" w14:textId="10F06891" w:rsidR="003A1944" w:rsidRPr="00835F3F" w:rsidRDefault="003A1944" w:rsidP="001A39FC">
      <w:pPr>
        <w:pStyle w:val="Heading1"/>
        <w:spacing w:line="360" w:lineRule="auto"/>
        <w:rPr>
          <w:rFonts w:cs="Times New Roman"/>
          <w:sz w:val="20"/>
          <w:szCs w:val="20"/>
        </w:rPr>
      </w:pPr>
      <w:r w:rsidRPr="00835F3F">
        <w:rPr>
          <w:rFonts w:cs="Times New Roman"/>
          <w:sz w:val="20"/>
          <w:szCs w:val="20"/>
        </w:rPr>
        <w:lastRenderedPageBreak/>
        <w:t>Methods</w:t>
      </w:r>
    </w:p>
    <w:p w14:paraId="4CB7DEE8" w14:textId="3B7AB01E" w:rsidR="008A497C" w:rsidRDefault="00545978" w:rsidP="008A497C">
      <w:pPr>
        <w:pStyle w:val="Heading2"/>
        <w:spacing w:line="360" w:lineRule="auto"/>
        <w:rPr>
          <w:rFonts w:cs="Times New Roman"/>
          <w:sz w:val="20"/>
          <w:szCs w:val="20"/>
        </w:rPr>
      </w:pPr>
      <w:r w:rsidRPr="00835F3F">
        <w:rPr>
          <w:rFonts w:cs="Times New Roman"/>
          <w:sz w:val="20"/>
          <w:szCs w:val="20"/>
        </w:rPr>
        <w:t>Research Framework</w:t>
      </w:r>
    </w:p>
    <w:p w14:paraId="3A3874BC" w14:textId="3DC0E1D2" w:rsidR="00FB1F22" w:rsidRPr="00E805C0" w:rsidRDefault="00892892" w:rsidP="00505C79">
      <w:pPr>
        <w:pStyle w:val="Paragraph"/>
        <w:spacing w:line="360" w:lineRule="auto"/>
        <w:jc w:val="both"/>
        <w:rPr>
          <w:rFonts w:eastAsiaTheme="minorEastAsia" w:hint="eastAsia"/>
          <w:sz w:val="20"/>
          <w:szCs w:val="20"/>
          <w:lang w:eastAsia="zh-CN"/>
          <w:rPrChange w:id="133" w:author="Chen, Huanfa" w:date="2023-02-24T11:36:00Z">
            <w:rPr>
              <w:sz w:val="20"/>
              <w:szCs w:val="20"/>
            </w:rPr>
          </w:rPrChange>
        </w:rPr>
      </w:pPr>
      <w:r w:rsidRPr="00892892">
        <w:rPr>
          <w:sz w:val="20"/>
          <w:szCs w:val="20"/>
        </w:rPr>
        <w:t>Figure 2</w:t>
      </w:r>
      <w:r>
        <w:rPr>
          <w:sz w:val="20"/>
          <w:szCs w:val="20"/>
        </w:rPr>
        <w:t xml:space="preserve"> illustrates the research framework of this study</w:t>
      </w:r>
      <w:del w:id="134" w:author="Chen, Huanfa" w:date="2023-02-24T11:13:00Z">
        <w:r w:rsidDel="00CC3CAC">
          <w:rPr>
            <w:sz w:val="20"/>
            <w:szCs w:val="20"/>
          </w:rPr>
          <w:delText>. The research can be divided into</w:delText>
        </w:r>
      </w:del>
      <w:ins w:id="135" w:author="Chen, Huanfa" w:date="2023-02-24T11:13:00Z">
        <w:r w:rsidR="00CC3CAC">
          <w:rPr>
            <w:sz w:val="20"/>
            <w:szCs w:val="20"/>
          </w:rPr>
          <w:t>, which consists of</w:t>
        </w:r>
      </w:ins>
      <w:r>
        <w:rPr>
          <w:sz w:val="20"/>
          <w:szCs w:val="20"/>
        </w:rPr>
        <w:t xml:space="preserve"> </w:t>
      </w:r>
      <w:r w:rsidR="00FB1F22" w:rsidRPr="00505C79">
        <w:rPr>
          <w:sz w:val="20"/>
          <w:szCs w:val="20"/>
        </w:rPr>
        <w:t>three</w:t>
      </w:r>
      <w:r w:rsidRPr="00FB1F22">
        <w:rPr>
          <w:sz w:val="20"/>
          <w:szCs w:val="20"/>
        </w:rPr>
        <w:t xml:space="preserve"> parts.</w:t>
      </w:r>
      <w:r>
        <w:rPr>
          <w:sz w:val="20"/>
          <w:szCs w:val="20"/>
        </w:rPr>
        <w:t xml:space="preserve"> </w:t>
      </w:r>
    </w:p>
    <w:p w14:paraId="4C28535E" w14:textId="442D3072" w:rsidR="000B1546" w:rsidRPr="00505C79" w:rsidRDefault="00892892" w:rsidP="00505C79">
      <w:pPr>
        <w:pStyle w:val="Paragraph"/>
        <w:spacing w:line="360" w:lineRule="auto"/>
        <w:jc w:val="both"/>
        <w:rPr>
          <w:sz w:val="20"/>
          <w:szCs w:val="20"/>
        </w:rPr>
      </w:pPr>
      <w:r>
        <w:rPr>
          <w:sz w:val="20"/>
          <w:szCs w:val="20"/>
        </w:rPr>
        <w:t>Firstly,</w:t>
      </w:r>
      <w:r w:rsidR="00FB1F22">
        <w:rPr>
          <w:sz w:val="20"/>
          <w:szCs w:val="20"/>
        </w:rPr>
        <w:t xml:space="preserve"> </w:t>
      </w:r>
      <w:r w:rsidR="004812B4">
        <w:rPr>
          <w:sz w:val="20"/>
          <w:szCs w:val="20"/>
        </w:rPr>
        <w:t xml:space="preserve">according to the </w:t>
      </w:r>
      <w:ins w:id="136" w:author="Chen, Huanfa" w:date="2023-02-24T11:42:00Z">
        <w:r w:rsidR="00546E86">
          <w:rPr>
            <w:sz w:val="20"/>
            <w:szCs w:val="20"/>
          </w:rPr>
          <w:t xml:space="preserve">RCAC </w:t>
        </w:r>
      </w:ins>
      <w:r w:rsidR="004812B4">
        <w:rPr>
          <w:sz w:val="20"/>
          <w:szCs w:val="20"/>
        </w:rPr>
        <w:t xml:space="preserve">accident </w:t>
      </w:r>
      <w:del w:id="137" w:author="Chen, Huanfa" w:date="2023-02-24T11:13:00Z">
        <w:r w:rsidR="004812B4" w:rsidDel="006A6301">
          <w:rPr>
            <w:sz w:val="20"/>
            <w:szCs w:val="20"/>
          </w:rPr>
          <w:delText xml:space="preserve">details </w:delText>
        </w:r>
      </w:del>
      <w:ins w:id="138" w:author="Chen, Huanfa" w:date="2023-02-24T11:13:00Z">
        <w:r w:rsidR="006A6301">
          <w:rPr>
            <w:sz w:val="20"/>
            <w:szCs w:val="20"/>
          </w:rPr>
          <w:t>records</w:t>
        </w:r>
        <w:r w:rsidR="006A6301">
          <w:rPr>
            <w:sz w:val="20"/>
            <w:szCs w:val="20"/>
          </w:rPr>
          <w:t xml:space="preserve"> </w:t>
        </w:r>
      </w:ins>
      <w:del w:id="139" w:author="Chen, Huanfa" w:date="2023-02-24T11:13:00Z">
        <w:r w:rsidR="004812B4" w:rsidDel="006A6301">
          <w:rPr>
            <w:sz w:val="20"/>
            <w:szCs w:val="20"/>
          </w:rPr>
          <w:delText xml:space="preserve">included </w:delText>
        </w:r>
      </w:del>
      <w:del w:id="140" w:author="Chen, Huanfa" w:date="2023-02-24T11:42:00Z">
        <w:r w:rsidR="004812B4" w:rsidDel="00546E86">
          <w:rPr>
            <w:sz w:val="20"/>
            <w:szCs w:val="20"/>
          </w:rPr>
          <w:delText xml:space="preserve">in the </w:delText>
        </w:r>
        <w:r w:rsidR="004812B4" w:rsidRPr="00505C79" w:rsidDel="00546E86">
          <w:rPr>
            <w:sz w:val="20"/>
            <w:szCs w:val="20"/>
          </w:rPr>
          <w:delText xml:space="preserve">RCAC </w:delText>
        </w:r>
        <w:r w:rsidR="004812B4" w:rsidDel="00546E86">
          <w:rPr>
            <w:sz w:val="20"/>
            <w:szCs w:val="20"/>
          </w:rPr>
          <w:delText>dataset</w:delText>
        </w:r>
      </w:del>
      <w:r w:rsidR="004812B4">
        <w:rPr>
          <w:sz w:val="20"/>
          <w:szCs w:val="20"/>
        </w:rPr>
        <w:t>, all the road junctions can be classified as safe, low-risk and high-risk. The classification is based on the spatial-temporal relationships between road accidents and junctions</w:t>
      </w:r>
      <w:r w:rsidR="00025EFA">
        <w:rPr>
          <w:sz w:val="20"/>
          <w:szCs w:val="20"/>
        </w:rPr>
        <w:t>,</w:t>
      </w:r>
      <w:r w:rsidR="004812B4">
        <w:rPr>
          <w:sz w:val="20"/>
          <w:szCs w:val="20"/>
        </w:rPr>
        <w:t xml:space="preserve"> and the accident severity.</w:t>
      </w:r>
      <w:r w:rsidR="004812B4" w:rsidRPr="00505C79">
        <w:rPr>
          <w:sz w:val="20"/>
          <w:szCs w:val="20"/>
        </w:rPr>
        <w:t xml:space="preserve"> </w:t>
      </w:r>
    </w:p>
    <w:p w14:paraId="68814DCF" w14:textId="2428480B" w:rsidR="005F02EA" w:rsidRPr="002942A4" w:rsidRDefault="004812B4" w:rsidP="002942A4">
      <w:pPr>
        <w:pStyle w:val="Paragraph"/>
        <w:spacing w:line="360" w:lineRule="auto"/>
        <w:jc w:val="both"/>
        <w:rPr>
          <w:sz w:val="20"/>
          <w:szCs w:val="20"/>
        </w:rPr>
      </w:pPr>
      <w:r w:rsidRPr="004812B4">
        <w:rPr>
          <w:sz w:val="20"/>
          <w:szCs w:val="20"/>
        </w:rPr>
        <w:t xml:space="preserve">Secondly, </w:t>
      </w:r>
      <w:r w:rsidR="00025EFA">
        <w:rPr>
          <w:sz w:val="20"/>
          <w:szCs w:val="20"/>
        </w:rPr>
        <w:t>the research search</w:t>
      </w:r>
      <w:r w:rsidR="006809E2">
        <w:rPr>
          <w:sz w:val="20"/>
          <w:szCs w:val="20"/>
        </w:rPr>
        <w:t>e</w:t>
      </w:r>
      <w:r w:rsidR="00025EFA">
        <w:rPr>
          <w:sz w:val="20"/>
          <w:szCs w:val="20"/>
        </w:rPr>
        <w:t>s the built environment information around road junctions from a broad context and summari</w:t>
      </w:r>
      <w:r w:rsidR="006809E2">
        <w:rPr>
          <w:sz w:val="20"/>
          <w:szCs w:val="20"/>
        </w:rPr>
        <w:t>s</w:t>
      </w:r>
      <w:r w:rsidR="00025EFA">
        <w:rPr>
          <w:sz w:val="20"/>
          <w:szCs w:val="20"/>
        </w:rPr>
        <w:t xml:space="preserve">es the information into </w:t>
      </w:r>
      <w:r w:rsidR="006809E2">
        <w:rPr>
          <w:sz w:val="20"/>
          <w:szCs w:val="20"/>
        </w:rPr>
        <w:t>four</w:t>
      </w:r>
      <w:r w:rsidR="00025EFA">
        <w:rPr>
          <w:sz w:val="20"/>
          <w:szCs w:val="20"/>
        </w:rPr>
        <w:t xml:space="preserve"> dimensions</w:t>
      </w:r>
      <w:r w:rsidR="00782E65">
        <w:rPr>
          <w:sz w:val="20"/>
          <w:szCs w:val="20"/>
        </w:rPr>
        <w:t>.</w:t>
      </w:r>
      <w:r w:rsidR="00025EFA">
        <w:rPr>
          <w:sz w:val="20"/>
          <w:szCs w:val="20"/>
        </w:rPr>
        <w:t xml:space="preserve"> </w:t>
      </w:r>
      <w:r w:rsidR="00782E65">
        <w:rPr>
          <w:sz w:val="20"/>
          <w:szCs w:val="20"/>
        </w:rPr>
        <w:t xml:space="preserve">A series of </w:t>
      </w:r>
      <w:r w:rsidR="00025EFA">
        <w:rPr>
          <w:sz w:val="20"/>
          <w:szCs w:val="20"/>
        </w:rPr>
        <w:t>analysis</w:t>
      </w:r>
      <w:r w:rsidR="00782E65">
        <w:rPr>
          <w:sz w:val="20"/>
          <w:szCs w:val="20"/>
        </w:rPr>
        <w:t xml:space="preserve"> </w:t>
      </w:r>
      <w:r w:rsidR="000B1546">
        <w:rPr>
          <w:sz w:val="20"/>
          <w:szCs w:val="20"/>
        </w:rPr>
        <w:t>skills and models are applied in the process, including</w:t>
      </w:r>
      <w:r w:rsidR="00025EFA">
        <w:rPr>
          <w:sz w:val="20"/>
          <w:szCs w:val="20"/>
        </w:rPr>
        <w:t xml:space="preserve"> </w:t>
      </w:r>
      <w:r w:rsidR="00782E65">
        <w:rPr>
          <w:sz w:val="20"/>
          <w:szCs w:val="20"/>
        </w:rPr>
        <w:t xml:space="preserve">the </w:t>
      </w:r>
      <w:r w:rsidR="000B1546">
        <w:rPr>
          <w:sz w:val="20"/>
          <w:szCs w:val="20"/>
        </w:rPr>
        <w:t>Geopandas</w:t>
      </w:r>
      <w:r w:rsidR="006809E2">
        <w:rPr>
          <w:sz w:val="20"/>
          <w:szCs w:val="20"/>
        </w:rPr>
        <w:t>-</w:t>
      </w:r>
      <w:r w:rsidR="000B1546">
        <w:rPr>
          <w:sz w:val="20"/>
          <w:szCs w:val="20"/>
        </w:rPr>
        <w:t>based spatial data processing,</w:t>
      </w:r>
      <w:r w:rsidR="006809E2">
        <w:rPr>
          <w:sz w:val="20"/>
          <w:szCs w:val="20"/>
        </w:rPr>
        <w:t xml:space="preserve"> </w:t>
      </w:r>
      <w:r w:rsidR="000B1546">
        <w:rPr>
          <w:sz w:val="20"/>
          <w:szCs w:val="20"/>
        </w:rPr>
        <w:t xml:space="preserve">the space syntax segment model for </w:t>
      </w:r>
      <w:r w:rsidR="00782E65">
        <w:rPr>
          <w:sz w:val="20"/>
          <w:szCs w:val="20"/>
        </w:rPr>
        <w:t xml:space="preserve">road network analysis, and </w:t>
      </w:r>
      <w:r w:rsidR="000B1546">
        <w:rPr>
          <w:sz w:val="20"/>
          <w:szCs w:val="20"/>
        </w:rPr>
        <w:t xml:space="preserve">the U-net deep learning model for </w:t>
      </w:r>
      <w:r w:rsidR="00782E65">
        <w:rPr>
          <w:sz w:val="20"/>
          <w:szCs w:val="20"/>
        </w:rPr>
        <w:t>semantic segm</w:t>
      </w:r>
      <w:r w:rsidR="006809E2">
        <w:rPr>
          <w:sz w:val="20"/>
          <w:szCs w:val="20"/>
        </w:rPr>
        <w:t>e</w:t>
      </w:r>
      <w:r w:rsidR="00782E65">
        <w:rPr>
          <w:sz w:val="20"/>
          <w:szCs w:val="20"/>
        </w:rPr>
        <w:t xml:space="preserve">ntation </w:t>
      </w:r>
      <w:r w:rsidR="000B1546">
        <w:rPr>
          <w:sz w:val="20"/>
          <w:szCs w:val="20"/>
        </w:rPr>
        <w:t>and street view elements extraction.</w:t>
      </w:r>
    </w:p>
    <w:p w14:paraId="69F36461" w14:textId="3860A583" w:rsidR="004812B4" w:rsidRPr="004812B4" w:rsidRDefault="004812B4" w:rsidP="00505C79">
      <w:pPr>
        <w:pStyle w:val="Paragraph"/>
        <w:spacing w:line="360" w:lineRule="auto"/>
        <w:jc w:val="both"/>
        <w:rPr>
          <w:sz w:val="20"/>
          <w:szCs w:val="20"/>
        </w:rPr>
      </w:pPr>
      <w:r w:rsidRPr="004812B4">
        <w:rPr>
          <w:sz w:val="20"/>
          <w:szCs w:val="20"/>
        </w:rPr>
        <w:t xml:space="preserve">Finally, </w:t>
      </w:r>
      <w:r>
        <w:rPr>
          <w:sz w:val="20"/>
          <w:szCs w:val="20"/>
        </w:rPr>
        <w:t>taking the</w:t>
      </w:r>
      <w:r w:rsidR="00782E65">
        <w:rPr>
          <w:sz w:val="20"/>
          <w:szCs w:val="20"/>
        </w:rPr>
        <w:t xml:space="preserve"> junction risk levels as dependent variables and the </w:t>
      </w:r>
      <w:r w:rsidR="006809E2">
        <w:rPr>
          <w:sz w:val="20"/>
          <w:szCs w:val="20"/>
        </w:rPr>
        <w:t>four</w:t>
      </w:r>
      <w:r w:rsidR="00782E65">
        <w:rPr>
          <w:sz w:val="20"/>
          <w:szCs w:val="20"/>
        </w:rPr>
        <w:t xml:space="preserve"> dimensions of built environ</w:t>
      </w:r>
      <w:r w:rsidR="006809E2">
        <w:rPr>
          <w:sz w:val="20"/>
          <w:szCs w:val="20"/>
        </w:rPr>
        <w:t>men</w:t>
      </w:r>
      <w:r w:rsidR="00782E65">
        <w:rPr>
          <w:sz w:val="20"/>
          <w:szCs w:val="20"/>
        </w:rPr>
        <w:t>t features as independent vari</w:t>
      </w:r>
      <w:r w:rsidR="006809E2">
        <w:rPr>
          <w:sz w:val="20"/>
          <w:szCs w:val="20"/>
        </w:rPr>
        <w:t>a</w:t>
      </w:r>
      <w:r w:rsidR="00782E65">
        <w:rPr>
          <w:sz w:val="20"/>
          <w:szCs w:val="20"/>
        </w:rPr>
        <w:t xml:space="preserve">bles, </w:t>
      </w:r>
      <w:r w:rsidR="000B1546" w:rsidRPr="000B1546">
        <w:rPr>
          <w:sz w:val="20"/>
          <w:szCs w:val="20"/>
        </w:rPr>
        <w:t xml:space="preserve">multiple machine learning classifiers, </w:t>
      </w:r>
      <w:commentRangeStart w:id="141"/>
      <w:r w:rsidR="000B1546" w:rsidRPr="000B1546">
        <w:rPr>
          <w:sz w:val="20"/>
          <w:szCs w:val="20"/>
        </w:rPr>
        <w:t>such as Support Vector Machine (SVM), Random Forest</w:t>
      </w:r>
      <w:r w:rsidR="002942A4">
        <w:rPr>
          <w:sz w:val="20"/>
          <w:szCs w:val="20"/>
        </w:rPr>
        <w:t xml:space="preserve"> </w:t>
      </w:r>
      <w:r w:rsidR="000B1546" w:rsidRPr="000B1546">
        <w:rPr>
          <w:sz w:val="20"/>
          <w:szCs w:val="20"/>
        </w:rPr>
        <w:t>(RF) and XGBOOST</w:t>
      </w:r>
      <w:commentRangeEnd w:id="141"/>
      <w:r w:rsidR="008D7BCC">
        <w:rPr>
          <w:rStyle w:val="CommentReference"/>
          <w:rFonts w:eastAsia="SimSun"/>
          <w:lang w:eastAsia="en-US"/>
        </w:rPr>
        <w:commentReference w:id="141"/>
      </w:r>
      <w:r w:rsidR="000B1546" w:rsidRPr="000B1546">
        <w:rPr>
          <w:sz w:val="20"/>
          <w:szCs w:val="20"/>
        </w:rPr>
        <w:t>, are trained and compared to find the best classification model for accident risks</w:t>
      </w:r>
      <w:r w:rsidR="000B1546">
        <w:rPr>
          <w:sz w:val="20"/>
          <w:szCs w:val="20"/>
        </w:rPr>
        <w:t xml:space="preserve"> prediction</w:t>
      </w:r>
      <w:r w:rsidR="000B1546" w:rsidRPr="000B1546">
        <w:rPr>
          <w:sz w:val="20"/>
          <w:szCs w:val="20"/>
        </w:rPr>
        <w:t>.</w:t>
      </w:r>
      <w:r w:rsidR="000B1546">
        <w:rPr>
          <w:sz w:val="20"/>
          <w:szCs w:val="20"/>
        </w:rPr>
        <w:t xml:space="preserve"> Feature importance analysis is applied to understand </w:t>
      </w:r>
      <w:r w:rsidR="006809E2">
        <w:rPr>
          <w:sz w:val="20"/>
          <w:szCs w:val="20"/>
        </w:rPr>
        <w:t xml:space="preserve">the </w:t>
      </w:r>
      <w:r w:rsidR="000B1546">
        <w:rPr>
          <w:sz w:val="20"/>
          <w:szCs w:val="20"/>
        </w:rPr>
        <w:t>contributions of different built environmental features on model prediction.</w:t>
      </w:r>
    </w:p>
    <w:p w14:paraId="797BD00A" w14:textId="77777777" w:rsidR="00892892" w:rsidRPr="00892892" w:rsidRDefault="00892892" w:rsidP="00BE735C">
      <w:pPr>
        <w:pStyle w:val="Newparagraph"/>
        <w:ind w:firstLine="0"/>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467E03" w14:paraId="1A603DBA" w14:textId="77777777" w:rsidTr="006A0412">
        <w:tc>
          <w:tcPr>
            <w:tcW w:w="9016" w:type="dxa"/>
          </w:tcPr>
          <w:p w14:paraId="4B5F1973" w14:textId="523BFB16" w:rsidR="00467E03" w:rsidRDefault="00BE735C" w:rsidP="00480F40">
            <w:pPr>
              <w:pStyle w:val="Newparagraph"/>
              <w:spacing w:line="360" w:lineRule="auto"/>
              <w:ind w:firstLine="0"/>
              <w:jc w:val="center"/>
              <w:rPr>
                <w:sz w:val="20"/>
                <w:szCs w:val="20"/>
                <w:lang w:eastAsia="zh-CN"/>
              </w:rPr>
            </w:pPr>
            <w:r>
              <w:rPr>
                <w:rFonts w:eastAsia="SimSun" w:hint="eastAsia"/>
                <w:lang w:eastAsia="zh-CN"/>
              </w:rPr>
              <w:drawing>
                <wp:inline distT="0" distB="0" distL="0" distR="0" wp14:anchorId="621C6D55" wp14:editId="1A81F23C">
                  <wp:extent cx="5588758" cy="2884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597" cy="2892434"/>
                          </a:xfrm>
                          <a:prstGeom prst="rect">
                            <a:avLst/>
                          </a:prstGeom>
                          <a:noFill/>
                          <a:ln>
                            <a:noFill/>
                          </a:ln>
                        </pic:spPr>
                      </pic:pic>
                    </a:graphicData>
                  </a:graphic>
                </wp:inline>
              </w:drawing>
            </w:r>
          </w:p>
        </w:tc>
      </w:tr>
      <w:tr w:rsidR="00467E03" w14:paraId="44D2230C" w14:textId="77777777" w:rsidTr="006A0412">
        <w:tc>
          <w:tcPr>
            <w:tcW w:w="9016" w:type="dxa"/>
          </w:tcPr>
          <w:p w14:paraId="792CC017" w14:textId="57FC052C" w:rsidR="00467E03" w:rsidRDefault="00467E03" w:rsidP="008017F5">
            <w:pPr>
              <w:pStyle w:val="Newparagraph"/>
              <w:spacing w:line="360" w:lineRule="auto"/>
              <w:ind w:firstLine="0"/>
              <w:jc w:val="center"/>
              <w:rPr>
                <w:sz w:val="20"/>
                <w:szCs w:val="20"/>
              </w:rPr>
            </w:pPr>
            <w:r w:rsidRPr="008017F5">
              <w:rPr>
                <w:b/>
                <w:bCs/>
                <w:sz w:val="20"/>
                <w:szCs w:val="20"/>
              </w:rPr>
              <w:t>F</w:t>
            </w:r>
            <w:r w:rsidRPr="008017F5">
              <w:rPr>
                <w:rFonts w:hint="eastAsia"/>
                <w:b/>
                <w:bCs/>
                <w:sz w:val="20"/>
                <w:szCs w:val="20"/>
              </w:rPr>
              <w:t>ig</w:t>
            </w:r>
            <w:r w:rsidRPr="008017F5">
              <w:rPr>
                <w:b/>
                <w:bCs/>
                <w:sz w:val="20"/>
                <w:szCs w:val="20"/>
              </w:rPr>
              <w:t xml:space="preserve">ure </w:t>
            </w:r>
            <w:r w:rsidRPr="008017F5">
              <w:rPr>
                <w:rFonts w:hint="eastAsia"/>
                <w:b/>
                <w:bCs/>
                <w:sz w:val="20"/>
                <w:szCs w:val="20"/>
              </w:rPr>
              <w:t>2.</w:t>
            </w:r>
            <w:r w:rsidR="007800E4" w:rsidRPr="007800E4">
              <w:rPr>
                <w:sz w:val="20"/>
                <w:szCs w:val="20"/>
              </w:rPr>
              <w:t xml:space="preserve">The Research </w:t>
            </w:r>
            <w:r w:rsidR="007800E4">
              <w:rPr>
                <w:sz w:val="20"/>
                <w:szCs w:val="20"/>
              </w:rPr>
              <w:t>Framework</w:t>
            </w:r>
            <w:r w:rsidR="00480F40">
              <w:rPr>
                <w:sz w:val="20"/>
                <w:szCs w:val="20"/>
              </w:rPr>
              <w:t xml:space="preserve"> of this Study</w:t>
            </w:r>
          </w:p>
        </w:tc>
      </w:tr>
    </w:tbl>
    <w:p w14:paraId="731713D4" w14:textId="73066DBB" w:rsidR="005E17D6" w:rsidRDefault="005E17D6" w:rsidP="008F2CB0">
      <w:pPr>
        <w:pStyle w:val="Newparagraph"/>
        <w:spacing w:line="360" w:lineRule="auto"/>
        <w:ind w:firstLine="0"/>
        <w:rPr>
          <w:sz w:val="20"/>
          <w:szCs w:val="20"/>
        </w:rPr>
      </w:pPr>
    </w:p>
    <w:p w14:paraId="43EB5C9F" w14:textId="77777777" w:rsidR="00BE735C" w:rsidRDefault="00BE735C" w:rsidP="008F2CB0">
      <w:pPr>
        <w:pStyle w:val="Newparagraph"/>
        <w:spacing w:line="360" w:lineRule="auto"/>
        <w:ind w:firstLine="0"/>
        <w:rPr>
          <w:sz w:val="20"/>
          <w:szCs w:val="20"/>
        </w:rPr>
      </w:pPr>
    </w:p>
    <w:p w14:paraId="3807FA3A" w14:textId="1B4C7FE9" w:rsidR="003A1944" w:rsidRPr="00835F3F" w:rsidRDefault="00545978" w:rsidP="001A39FC">
      <w:pPr>
        <w:pStyle w:val="Heading2"/>
        <w:spacing w:line="360" w:lineRule="auto"/>
        <w:rPr>
          <w:rFonts w:cs="Times New Roman"/>
          <w:sz w:val="20"/>
          <w:szCs w:val="20"/>
        </w:rPr>
      </w:pPr>
      <w:r w:rsidRPr="00835F3F">
        <w:rPr>
          <w:rFonts w:cs="Times New Roman"/>
          <w:sz w:val="20"/>
          <w:szCs w:val="20"/>
        </w:rPr>
        <w:lastRenderedPageBreak/>
        <w:t xml:space="preserve">Measurement </w:t>
      </w:r>
    </w:p>
    <w:p w14:paraId="34EFB2AF" w14:textId="369DEFAB" w:rsidR="009A1B8A" w:rsidRPr="00835F3F" w:rsidRDefault="00335806" w:rsidP="001A39FC">
      <w:pPr>
        <w:pStyle w:val="Heading3"/>
        <w:spacing w:line="360" w:lineRule="auto"/>
        <w:rPr>
          <w:rFonts w:cs="Times New Roman"/>
          <w:sz w:val="20"/>
          <w:szCs w:val="20"/>
        </w:rPr>
      </w:pPr>
      <w:r w:rsidRPr="00835F3F">
        <w:rPr>
          <w:rFonts w:cs="Times New Roman"/>
          <w:sz w:val="20"/>
          <w:szCs w:val="20"/>
        </w:rPr>
        <w:t>R</w:t>
      </w:r>
      <w:r w:rsidRPr="00835F3F">
        <w:rPr>
          <w:rFonts w:eastAsiaTheme="minorEastAsia" w:cs="Times New Roman"/>
          <w:sz w:val="20"/>
          <w:szCs w:val="20"/>
          <w:lang w:eastAsia="zh-CN"/>
        </w:rPr>
        <w:t>oad</w:t>
      </w:r>
      <w:r w:rsidRPr="00835F3F">
        <w:rPr>
          <w:rFonts w:cs="Times New Roman"/>
          <w:sz w:val="20"/>
          <w:szCs w:val="20"/>
        </w:rPr>
        <w:t xml:space="preserve"> Junctions</w:t>
      </w:r>
      <w:r w:rsidR="00F7385F" w:rsidRPr="00835F3F">
        <w:rPr>
          <w:rFonts w:cs="Times New Roman"/>
          <w:sz w:val="20"/>
          <w:szCs w:val="20"/>
        </w:rPr>
        <w:t>'</w:t>
      </w:r>
      <w:r w:rsidRPr="00835F3F">
        <w:rPr>
          <w:rFonts w:cs="Times New Roman"/>
          <w:sz w:val="20"/>
          <w:szCs w:val="20"/>
        </w:rPr>
        <w:t xml:space="preserve"> </w:t>
      </w:r>
      <w:r w:rsidR="009A1B8A" w:rsidRPr="00835F3F">
        <w:rPr>
          <w:rFonts w:cs="Times New Roman"/>
          <w:sz w:val="20"/>
          <w:szCs w:val="20"/>
        </w:rPr>
        <w:t>Risk as Traffic Black Spot</w:t>
      </w:r>
      <w:r w:rsidRPr="00835F3F">
        <w:rPr>
          <w:rFonts w:cs="Times New Roman"/>
          <w:sz w:val="20"/>
          <w:szCs w:val="20"/>
        </w:rPr>
        <w:t>s</w:t>
      </w:r>
      <w:r w:rsidR="009C30D0" w:rsidRPr="00835F3F">
        <w:rPr>
          <w:rFonts w:cs="Times New Roman"/>
          <w:sz w:val="20"/>
          <w:szCs w:val="20"/>
        </w:rPr>
        <w:t xml:space="preserve"> </w:t>
      </w:r>
    </w:p>
    <w:p w14:paraId="5B922D31" w14:textId="6EBA726C" w:rsidR="00FC6F42" w:rsidRPr="00835F3F" w:rsidRDefault="00EA36F3" w:rsidP="00BE735C">
      <w:pPr>
        <w:pStyle w:val="Paragraph"/>
        <w:spacing w:line="360" w:lineRule="auto"/>
        <w:jc w:val="both"/>
        <w:rPr>
          <w:sz w:val="20"/>
          <w:szCs w:val="20"/>
        </w:rPr>
      </w:pPr>
      <w:r>
        <w:rPr>
          <w:sz w:val="20"/>
          <w:szCs w:val="20"/>
        </w:rPr>
        <w:t>D</w:t>
      </w:r>
      <w:r w:rsidR="00511229">
        <w:rPr>
          <w:sz w:val="20"/>
          <w:szCs w:val="20"/>
        </w:rPr>
        <w:t>efin</w:t>
      </w:r>
      <w:r>
        <w:rPr>
          <w:sz w:val="20"/>
          <w:szCs w:val="20"/>
        </w:rPr>
        <w:t xml:space="preserve">e </w:t>
      </w:r>
      <w:r w:rsidR="00511229">
        <w:rPr>
          <w:sz w:val="20"/>
          <w:szCs w:val="20"/>
        </w:rPr>
        <w:t xml:space="preserve">road accidents within 30m </w:t>
      </w:r>
      <w:r>
        <w:rPr>
          <w:sz w:val="20"/>
          <w:szCs w:val="20"/>
        </w:rPr>
        <w:t xml:space="preserve">from </w:t>
      </w:r>
      <w:r w:rsidR="006809E2">
        <w:rPr>
          <w:sz w:val="20"/>
          <w:szCs w:val="20"/>
        </w:rPr>
        <w:t xml:space="preserve">the </w:t>
      </w:r>
      <w:r>
        <w:rPr>
          <w:sz w:val="20"/>
          <w:szCs w:val="20"/>
        </w:rPr>
        <w:t>junction</w:t>
      </w:r>
      <w:r w:rsidRPr="00EA36F3">
        <w:rPr>
          <w:rFonts w:hint="eastAsia"/>
          <w:sz w:val="20"/>
          <w:szCs w:val="20"/>
        </w:rPr>
        <w:t>s</w:t>
      </w:r>
      <w:r w:rsidR="006809E2">
        <w:rPr>
          <w:sz w:val="20"/>
          <w:szCs w:val="20"/>
        </w:rPr>
        <w:t>'</w:t>
      </w:r>
      <w:r w:rsidR="00D37998" w:rsidRPr="00D37998">
        <w:rPr>
          <w:rFonts w:eastAsia="SimSun"/>
          <w:sz w:val="20"/>
          <w:szCs w:val="20"/>
          <w:lang w:eastAsia="zh-CN"/>
        </w:rPr>
        <w:t xml:space="preserve"> </w:t>
      </w:r>
      <w:r w:rsidR="00D37998" w:rsidRPr="00835F3F">
        <w:rPr>
          <w:rFonts w:eastAsia="SimSun"/>
          <w:sz w:val="20"/>
          <w:szCs w:val="20"/>
          <w:lang w:eastAsia="zh-CN"/>
        </w:rPr>
        <w:t>geometric cent</w:t>
      </w:r>
      <w:r w:rsidR="006809E2">
        <w:rPr>
          <w:rFonts w:eastAsia="SimSun"/>
          <w:sz w:val="20"/>
          <w:szCs w:val="20"/>
          <w:lang w:eastAsia="zh-CN"/>
        </w:rPr>
        <w:t>re</w:t>
      </w:r>
      <w:r>
        <w:rPr>
          <w:sz w:val="20"/>
          <w:szCs w:val="20"/>
        </w:rPr>
        <w:t xml:space="preserve"> as accidents spatially </w:t>
      </w:r>
      <w:r w:rsidR="00D37998">
        <w:rPr>
          <w:sz w:val="20"/>
          <w:szCs w:val="20"/>
        </w:rPr>
        <w:t>related to</w:t>
      </w:r>
      <w:r>
        <w:rPr>
          <w:sz w:val="20"/>
          <w:szCs w:val="20"/>
        </w:rPr>
        <w:t xml:space="preserve"> </w:t>
      </w:r>
      <w:r w:rsidR="006809E2">
        <w:rPr>
          <w:sz w:val="20"/>
          <w:szCs w:val="20"/>
        </w:rPr>
        <w:t>junction</w:t>
      </w:r>
      <w:r>
        <w:rPr>
          <w:sz w:val="20"/>
          <w:szCs w:val="20"/>
        </w:rPr>
        <w:t xml:space="preserve">s. </w:t>
      </w:r>
      <w:r w:rsidR="00FC6F42" w:rsidRPr="00835F3F">
        <w:rPr>
          <w:sz w:val="20"/>
          <w:szCs w:val="20"/>
        </w:rPr>
        <w:t>According to</w:t>
      </w:r>
      <w:r>
        <w:rPr>
          <w:sz w:val="20"/>
          <w:szCs w:val="20"/>
          <w:lang w:eastAsia="zh-CN"/>
        </w:rPr>
        <w:t xml:space="preserve"> the </w:t>
      </w:r>
      <w:r>
        <w:rPr>
          <w:rFonts w:eastAsia="SimSun"/>
          <w:sz w:val="20"/>
          <w:szCs w:val="20"/>
          <w:lang w:eastAsia="zh-CN"/>
        </w:rPr>
        <w:t xml:space="preserve">RCAC </w:t>
      </w:r>
      <w:r>
        <w:rPr>
          <w:sz w:val="20"/>
          <w:szCs w:val="20"/>
          <w:lang w:eastAsia="zh-CN"/>
        </w:rPr>
        <w:t>dataset</w:t>
      </w:r>
      <w:r w:rsidR="00FC6F42" w:rsidRPr="00835F3F">
        <w:rPr>
          <w:sz w:val="20"/>
          <w:szCs w:val="20"/>
        </w:rPr>
        <w:t>,  for each year during 2015-2019</w:t>
      </w:r>
      <w:r w:rsidR="006809E2">
        <w:rPr>
          <w:sz w:val="20"/>
          <w:szCs w:val="20"/>
        </w:rPr>
        <w:t>,</w:t>
      </w:r>
      <w:r w:rsidR="00FC6F42" w:rsidRPr="00835F3F">
        <w:rPr>
          <w:sz w:val="20"/>
          <w:szCs w:val="20"/>
        </w:rPr>
        <w:t xml:space="preserve"> about 70% of accidents happened near a road junction</w:t>
      </w:r>
      <w:r w:rsidR="002942A4">
        <w:rPr>
          <w:sz w:val="20"/>
          <w:szCs w:val="20"/>
        </w:rPr>
        <w:t xml:space="preserve"> </w:t>
      </w:r>
      <w:r w:rsidR="00FC6F42" w:rsidRPr="00835F3F">
        <w:rPr>
          <w:sz w:val="20"/>
          <w:szCs w:val="20"/>
        </w:rPr>
        <w:t xml:space="preserve">(Figure </w:t>
      </w:r>
      <w:r w:rsidR="00511229">
        <w:rPr>
          <w:sz w:val="20"/>
          <w:szCs w:val="20"/>
        </w:rPr>
        <w:t>3</w:t>
      </w:r>
      <w:r w:rsidR="00FC6F42" w:rsidRPr="00835F3F">
        <w:rPr>
          <w:sz w:val="20"/>
          <w:szCs w:val="20"/>
        </w:rPr>
        <w:t>). The significantly high proportion indicates a high</w:t>
      </w:r>
      <w:r w:rsidR="00511229">
        <w:rPr>
          <w:sz w:val="20"/>
          <w:szCs w:val="20"/>
        </w:rPr>
        <w:t>er</w:t>
      </w:r>
      <w:r w:rsidR="00FC6F42" w:rsidRPr="00835F3F">
        <w:rPr>
          <w:sz w:val="20"/>
          <w:szCs w:val="20"/>
        </w:rPr>
        <w:t xml:space="preserve"> risk of road junctions as traffic black points. </w:t>
      </w:r>
      <w:r>
        <w:rPr>
          <w:sz w:val="20"/>
          <w:szCs w:val="20"/>
        </w:rPr>
        <w:t>Moreover</w:t>
      </w:r>
      <w:r w:rsidR="00734D53" w:rsidRPr="00835F3F">
        <w:rPr>
          <w:sz w:val="20"/>
          <w:szCs w:val="20"/>
        </w:rPr>
        <w:t xml:space="preserve">, </w:t>
      </w:r>
      <w:r w:rsidR="00FC6F42" w:rsidRPr="00835F3F">
        <w:rPr>
          <w:sz w:val="20"/>
          <w:szCs w:val="20"/>
        </w:rPr>
        <w:t xml:space="preserve">for each year </w:t>
      </w:r>
      <w:r>
        <w:rPr>
          <w:sz w:val="20"/>
          <w:szCs w:val="20"/>
        </w:rPr>
        <w:t>the majori</w:t>
      </w:r>
      <w:r w:rsidR="006809E2">
        <w:rPr>
          <w:sz w:val="20"/>
          <w:szCs w:val="20"/>
        </w:rPr>
        <w:t>t</w:t>
      </w:r>
      <w:r>
        <w:rPr>
          <w:sz w:val="20"/>
          <w:szCs w:val="20"/>
        </w:rPr>
        <w:t xml:space="preserve">y </w:t>
      </w:r>
      <w:r w:rsidR="006809E2">
        <w:rPr>
          <w:sz w:val="20"/>
          <w:szCs w:val="20"/>
        </w:rPr>
        <w:t>of</w:t>
      </w:r>
      <w:r>
        <w:rPr>
          <w:sz w:val="20"/>
          <w:szCs w:val="20"/>
        </w:rPr>
        <w:t xml:space="preserve"> the accidents are in</w:t>
      </w:r>
      <w:r w:rsidR="00FC6F42" w:rsidRPr="00835F3F">
        <w:rPr>
          <w:sz w:val="20"/>
          <w:szCs w:val="20"/>
        </w:rPr>
        <w:t xml:space="preserve"> </w:t>
      </w:r>
      <w:r w:rsidR="006809E2">
        <w:rPr>
          <w:sz w:val="20"/>
          <w:szCs w:val="20"/>
        </w:rPr>
        <w:t xml:space="preserve">the </w:t>
      </w:r>
      <w:r w:rsidR="00F7385F" w:rsidRPr="00835F3F">
        <w:rPr>
          <w:sz w:val="20"/>
          <w:szCs w:val="20"/>
        </w:rPr>
        <w:t>'</w:t>
      </w:r>
      <w:r w:rsidR="00FC6F42" w:rsidRPr="00835F3F">
        <w:rPr>
          <w:sz w:val="20"/>
          <w:szCs w:val="20"/>
        </w:rPr>
        <w:t>slight</w:t>
      </w:r>
      <w:r w:rsidR="00F7385F" w:rsidRPr="00835F3F">
        <w:rPr>
          <w:sz w:val="20"/>
          <w:szCs w:val="20"/>
        </w:rPr>
        <w:t>'</w:t>
      </w:r>
      <w:r w:rsidR="00FC6F42" w:rsidRPr="00835F3F">
        <w:rPr>
          <w:sz w:val="20"/>
          <w:szCs w:val="20"/>
        </w:rPr>
        <w:t xml:space="preserve"> type, and the </w:t>
      </w:r>
      <w:r w:rsidR="00F7385F" w:rsidRPr="00835F3F">
        <w:rPr>
          <w:sz w:val="20"/>
          <w:szCs w:val="20"/>
        </w:rPr>
        <w:t>'</w:t>
      </w:r>
      <w:r w:rsidR="00FC6F42" w:rsidRPr="00835F3F">
        <w:rPr>
          <w:sz w:val="20"/>
          <w:szCs w:val="20"/>
        </w:rPr>
        <w:t>serious</w:t>
      </w:r>
      <w:r w:rsidR="00F7385F" w:rsidRPr="00835F3F">
        <w:rPr>
          <w:sz w:val="20"/>
          <w:szCs w:val="20"/>
        </w:rPr>
        <w:t>'</w:t>
      </w:r>
      <w:r w:rsidR="00FC6F42" w:rsidRPr="00835F3F">
        <w:rPr>
          <w:sz w:val="20"/>
          <w:szCs w:val="20"/>
        </w:rPr>
        <w:t xml:space="preserve"> </w:t>
      </w:r>
      <w:r w:rsidR="00511229">
        <w:rPr>
          <w:sz w:val="20"/>
          <w:szCs w:val="20"/>
        </w:rPr>
        <w:t xml:space="preserve">and </w:t>
      </w:r>
      <w:r w:rsidR="00511229" w:rsidRPr="00835F3F">
        <w:rPr>
          <w:sz w:val="20"/>
          <w:szCs w:val="20"/>
        </w:rPr>
        <w:t>'fatal'</w:t>
      </w:r>
      <w:r w:rsidR="00511229">
        <w:rPr>
          <w:sz w:val="20"/>
          <w:szCs w:val="20"/>
        </w:rPr>
        <w:t xml:space="preserve"> </w:t>
      </w:r>
      <w:r w:rsidR="00FC6F42" w:rsidRPr="00835F3F">
        <w:rPr>
          <w:sz w:val="20"/>
          <w:szCs w:val="20"/>
        </w:rPr>
        <w:t>type</w:t>
      </w:r>
      <w:r w:rsidR="00511229">
        <w:rPr>
          <w:sz w:val="20"/>
          <w:szCs w:val="20"/>
        </w:rPr>
        <w:t>s</w:t>
      </w:r>
      <w:r w:rsidR="00FC6F42" w:rsidRPr="00835F3F">
        <w:rPr>
          <w:sz w:val="20"/>
          <w:szCs w:val="20"/>
        </w:rPr>
        <w:t xml:space="preserve"> account for </w:t>
      </w:r>
      <w:r w:rsidR="00511229">
        <w:rPr>
          <w:sz w:val="20"/>
          <w:szCs w:val="20"/>
        </w:rPr>
        <w:t>no more than 20%</w:t>
      </w:r>
      <w:r w:rsidR="00FC6F42" w:rsidRPr="00835F3F">
        <w:rPr>
          <w:sz w:val="20"/>
          <w:szCs w:val="20"/>
        </w:rPr>
        <w:t xml:space="preserve"> of the </w:t>
      </w:r>
      <w:r w:rsidR="00511229">
        <w:rPr>
          <w:sz w:val="20"/>
          <w:szCs w:val="20"/>
        </w:rPr>
        <w:t>total accident types</w:t>
      </w:r>
      <w:r w:rsidR="00FC6F42" w:rsidRPr="00835F3F">
        <w:rPr>
          <w:sz w:val="20"/>
          <w:szCs w:val="20"/>
        </w:rPr>
        <w:t xml:space="preserve">. </w:t>
      </w:r>
    </w:p>
    <w:p w14:paraId="11DC90B6" w14:textId="77777777" w:rsidR="00FC6F42" w:rsidRPr="00835F3F" w:rsidRDefault="00FC6F42" w:rsidP="001A39FC">
      <w:pPr>
        <w:spacing w:line="360" w:lineRule="auto"/>
        <w:jc w:val="both"/>
        <w:rPr>
          <w:sz w:val="20"/>
          <w:szCs w:val="20"/>
        </w:rPr>
      </w:pP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FC6F42" w:rsidRPr="00835F3F" w14:paraId="7C1D7139" w14:textId="77777777" w:rsidTr="00D57CA8">
        <w:trPr>
          <w:trHeight w:val="2754"/>
        </w:trPr>
        <w:tc>
          <w:tcPr>
            <w:tcW w:w="4621" w:type="dxa"/>
            <w:vAlign w:val="center"/>
          </w:tcPr>
          <w:p w14:paraId="55A85CC6" w14:textId="77777777" w:rsidR="00FC6F42" w:rsidRPr="00835F3F" w:rsidRDefault="00FC6F42" w:rsidP="001A39FC">
            <w:pPr>
              <w:pStyle w:val="Newparagraph"/>
              <w:spacing w:line="360" w:lineRule="auto"/>
              <w:ind w:firstLine="0"/>
              <w:rPr>
                <w:sz w:val="20"/>
                <w:szCs w:val="20"/>
              </w:rPr>
            </w:pPr>
            <w:r w:rsidRPr="00835F3F">
              <w:rPr>
                <w:sz w:val="20"/>
                <w:szCs w:val="20"/>
              </w:rPr>
              <w:drawing>
                <wp:inline distT="0" distB="0" distL="0" distR="0" wp14:anchorId="765E07D6" wp14:editId="105F81E6">
                  <wp:extent cx="2642790" cy="1624701"/>
                  <wp:effectExtent l="0" t="0" r="0" b="0"/>
                  <wp:docPr id="2"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条形图&#10;&#10;描述已自动生成"/>
                          <pic:cNvPicPr>
                            <a:picLocks noChangeAspect="1" noChangeArrowheads="1"/>
                          </pic:cNvPicPr>
                        </pic:nvPicPr>
                        <pic:blipFill>
                          <a:blip r:embed="rId14"/>
                          <a:stretch>
                            <a:fillRect/>
                          </a:stretch>
                        </pic:blipFill>
                        <pic:spPr bwMode="auto">
                          <a:xfrm>
                            <a:off x="0" y="0"/>
                            <a:ext cx="2642790" cy="1624701"/>
                          </a:xfrm>
                          <a:prstGeom prst="rect">
                            <a:avLst/>
                          </a:prstGeom>
                          <a:noFill/>
                          <a:ln>
                            <a:noFill/>
                          </a:ln>
                        </pic:spPr>
                      </pic:pic>
                    </a:graphicData>
                  </a:graphic>
                </wp:inline>
              </w:drawing>
            </w:r>
          </w:p>
        </w:tc>
        <w:tc>
          <w:tcPr>
            <w:tcW w:w="4621" w:type="dxa"/>
            <w:vAlign w:val="center"/>
          </w:tcPr>
          <w:p w14:paraId="36FBFCC9" w14:textId="77777777" w:rsidR="00FC6F42" w:rsidRPr="00835F3F" w:rsidRDefault="00FC6F42" w:rsidP="001A39FC">
            <w:pPr>
              <w:pStyle w:val="Newparagraph"/>
              <w:spacing w:line="360" w:lineRule="auto"/>
              <w:ind w:firstLine="0"/>
              <w:rPr>
                <w:sz w:val="20"/>
                <w:szCs w:val="20"/>
              </w:rPr>
            </w:pPr>
            <w:r w:rsidRPr="00835F3F">
              <w:rPr>
                <w:sz w:val="20"/>
                <w:szCs w:val="20"/>
              </w:rPr>
              <w:drawing>
                <wp:inline distT="0" distB="0" distL="0" distR="0" wp14:anchorId="3B07106C" wp14:editId="190DDE19">
                  <wp:extent cx="2642790" cy="1624701"/>
                  <wp:effectExtent l="0" t="0" r="0" b="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条形图&#10;&#10;描述已自动生成"/>
                          <pic:cNvPicPr>
                            <a:picLocks noChangeAspect="1" noChangeArrowheads="1"/>
                          </pic:cNvPicPr>
                        </pic:nvPicPr>
                        <pic:blipFill>
                          <a:blip r:embed="rId15"/>
                          <a:stretch>
                            <a:fillRect/>
                          </a:stretch>
                        </pic:blipFill>
                        <pic:spPr bwMode="auto">
                          <a:xfrm>
                            <a:off x="0" y="0"/>
                            <a:ext cx="2642790" cy="1624701"/>
                          </a:xfrm>
                          <a:prstGeom prst="rect">
                            <a:avLst/>
                          </a:prstGeom>
                          <a:noFill/>
                          <a:ln>
                            <a:noFill/>
                          </a:ln>
                        </pic:spPr>
                      </pic:pic>
                    </a:graphicData>
                  </a:graphic>
                </wp:inline>
              </w:drawing>
            </w:r>
          </w:p>
        </w:tc>
      </w:tr>
      <w:tr w:rsidR="00FC6F42" w:rsidRPr="00835F3F" w14:paraId="43C69EC6" w14:textId="77777777" w:rsidTr="00D57CA8">
        <w:trPr>
          <w:trHeight w:val="485"/>
        </w:trPr>
        <w:tc>
          <w:tcPr>
            <w:tcW w:w="4621" w:type="dxa"/>
            <w:vAlign w:val="center"/>
          </w:tcPr>
          <w:p w14:paraId="108D9F7B" w14:textId="3AF8CC60" w:rsidR="00FC6F42" w:rsidRPr="00835F3F" w:rsidRDefault="00FC6F42" w:rsidP="008017F5">
            <w:pPr>
              <w:pStyle w:val="Newparagraph"/>
              <w:spacing w:line="360" w:lineRule="auto"/>
              <w:ind w:firstLine="0"/>
              <w:jc w:val="center"/>
              <w:rPr>
                <w:sz w:val="20"/>
                <w:szCs w:val="20"/>
              </w:rPr>
            </w:pPr>
            <w:r w:rsidRPr="008017F5">
              <w:rPr>
                <w:b/>
                <w:bCs/>
                <w:sz w:val="20"/>
                <w:szCs w:val="20"/>
              </w:rPr>
              <w:t xml:space="preserve">Figure </w:t>
            </w:r>
            <w:r w:rsidR="0000565F" w:rsidRPr="008017F5">
              <w:rPr>
                <w:b/>
                <w:bCs/>
                <w:sz w:val="20"/>
                <w:szCs w:val="20"/>
              </w:rPr>
              <w:t>3</w:t>
            </w:r>
            <w:r w:rsidR="007800E4" w:rsidRPr="008017F5">
              <w:rPr>
                <w:b/>
                <w:bCs/>
                <w:sz w:val="20"/>
                <w:szCs w:val="20"/>
              </w:rPr>
              <w:t>.</w:t>
            </w:r>
            <w:r w:rsidR="007800E4">
              <w:rPr>
                <w:sz w:val="20"/>
                <w:szCs w:val="20"/>
              </w:rPr>
              <w:t xml:space="preserve"> </w:t>
            </w:r>
            <w:commentRangeStart w:id="142"/>
            <w:commentRangeStart w:id="143"/>
            <w:commentRangeStart w:id="144"/>
            <w:r w:rsidR="007800E4">
              <w:rPr>
                <w:sz w:val="20"/>
                <w:szCs w:val="20"/>
              </w:rPr>
              <w:t>Proportion of Accidents within and without the 30m Radius of Road Junction</w:t>
            </w:r>
            <w:r w:rsidR="00480F40">
              <w:rPr>
                <w:sz w:val="20"/>
                <w:szCs w:val="20"/>
              </w:rPr>
              <w:t>s</w:t>
            </w:r>
            <w:commentRangeEnd w:id="142"/>
            <w:r w:rsidR="0041389C">
              <w:rPr>
                <w:rStyle w:val="CommentReference"/>
                <w:rFonts w:eastAsia="SimSun"/>
                <w:lang w:eastAsia="en-US"/>
              </w:rPr>
              <w:commentReference w:id="142"/>
            </w:r>
            <w:commentRangeEnd w:id="143"/>
            <w:r w:rsidR="002B595D">
              <w:rPr>
                <w:rStyle w:val="CommentReference"/>
                <w:rFonts w:eastAsia="SimSun"/>
                <w:lang w:eastAsia="en-US"/>
              </w:rPr>
              <w:commentReference w:id="143"/>
            </w:r>
            <w:commentRangeEnd w:id="144"/>
            <w:r w:rsidR="00871E1F">
              <w:rPr>
                <w:rStyle w:val="CommentReference"/>
                <w:rFonts w:eastAsia="SimSun"/>
                <w:lang w:eastAsia="en-US"/>
              </w:rPr>
              <w:commentReference w:id="144"/>
            </w:r>
          </w:p>
        </w:tc>
        <w:tc>
          <w:tcPr>
            <w:tcW w:w="4621" w:type="dxa"/>
            <w:vAlign w:val="center"/>
          </w:tcPr>
          <w:p w14:paraId="242BEA42" w14:textId="2FAB3927" w:rsidR="00FC6F42" w:rsidRPr="00835F3F" w:rsidRDefault="00FC6F42" w:rsidP="008017F5">
            <w:pPr>
              <w:pStyle w:val="Newparagraph"/>
              <w:spacing w:line="360" w:lineRule="auto"/>
              <w:ind w:firstLine="0"/>
              <w:jc w:val="center"/>
              <w:rPr>
                <w:sz w:val="20"/>
                <w:szCs w:val="20"/>
              </w:rPr>
            </w:pPr>
            <w:r w:rsidRPr="008017F5">
              <w:rPr>
                <w:b/>
                <w:bCs/>
                <w:sz w:val="20"/>
                <w:szCs w:val="20"/>
              </w:rPr>
              <w:t xml:space="preserve">Figure </w:t>
            </w:r>
            <w:r w:rsidR="0000565F" w:rsidRPr="008017F5">
              <w:rPr>
                <w:b/>
                <w:bCs/>
                <w:sz w:val="20"/>
                <w:szCs w:val="20"/>
              </w:rPr>
              <w:t>4</w:t>
            </w:r>
            <w:r w:rsidR="007800E4" w:rsidRPr="008017F5">
              <w:rPr>
                <w:b/>
                <w:bCs/>
                <w:sz w:val="20"/>
                <w:szCs w:val="20"/>
              </w:rPr>
              <w:t>.</w:t>
            </w:r>
            <w:r w:rsidR="00480F40">
              <w:rPr>
                <w:sz w:val="20"/>
                <w:szCs w:val="20"/>
              </w:rPr>
              <w:t xml:space="preserve"> Proportion of Accidents in Different Severity Types</w:t>
            </w:r>
          </w:p>
        </w:tc>
      </w:tr>
    </w:tbl>
    <w:p w14:paraId="35C5DFA2" w14:textId="77777777" w:rsidR="00FC6F42" w:rsidRPr="00835F3F" w:rsidRDefault="00FC6F42" w:rsidP="001A39FC">
      <w:pPr>
        <w:spacing w:line="360" w:lineRule="auto"/>
        <w:rPr>
          <w:sz w:val="20"/>
          <w:szCs w:val="20"/>
        </w:rPr>
      </w:pPr>
    </w:p>
    <w:p w14:paraId="03210B31" w14:textId="01C47F4A" w:rsidR="00FC6F42" w:rsidRPr="00835F3F" w:rsidRDefault="00FC6F42" w:rsidP="00BE735C">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Based on the count and severity of accidents happening around the junctions, 1877 road junctions within the Camden borough are divided into three risk levels</w:t>
      </w:r>
      <w:r w:rsidR="002942A4">
        <w:rPr>
          <w:rFonts w:eastAsiaTheme="minorEastAsia"/>
          <w:sz w:val="20"/>
          <w:szCs w:val="20"/>
          <w:lang w:eastAsia="zh-CN"/>
        </w:rPr>
        <w:t xml:space="preserve"> </w:t>
      </w:r>
      <w:r w:rsidR="00EA36F3">
        <w:rPr>
          <w:rFonts w:eastAsiaTheme="minorEastAsia"/>
          <w:sz w:val="20"/>
          <w:szCs w:val="20"/>
          <w:lang w:eastAsia="zh-CN"/>
        </w:rPr>
        <w:t>(Figure 5)</w:t>
      </w:r>
      <w:r w:rsidRPr="00835F3F">
        <w:rPr>
          <w:rFonts w:eastAsiaTheme="minorEastAsia"/>
          <w:sz w:val="20"/>
          <w:szCs w:val="20"/>
          <w:lang w:eastAsia="zh-CN"/>
        </w:rPr>
        <w:t xml:space="preserve">. There are 1008 junctions with no collision accidents, which is classified as </w:t>
      </w:r>
      <w:r w:rsidR="00F7385F" w:rsidRPr="00835F3F">
        <w:rPr>
          <w:rFonts w:eastAsiaTheme="minorEastAsia"/>
          <w:sz w:val="20"/>
          <w:szCs w:val="20"/>
          <w:lang w:eastAsia="zh-CN"/>
        </w:rPr>
        <w:t>'</w:t>
      </w:r>
      <w:r w:rsidRPr="00835F3F">
        <w:rPr>
          <w:rFonts w:eastAsiaTheme="minorEastAsia"/>
          <w:sz w:val="20"/>
          <w:szCs w:val="20"/>
          <w:lang w:eastAsia="zh-CN"/>
        </w:rPr>
        <w:t>safe</w:t>
      </w:r>
      <w:r w:rsidR="00F7385F" w:rsidRPr="00835F3F">
        <w:rPr>
          <w:rFonts w:eastAsiaTheme="minorEastAsia"/>
          <w:sz w:val="20"/>
          <w:szCs w:val="20"/>
          <w:lang w:eastAsia="zh-CN"/>
        </w:rPr>
        <w:t>'</w:t>
      </w:r>
      <w:r w:rsidRPr="00835F3F">
        <w:rPr>
          <w:rFonts w:eastAsiaTheme="minorEastAsia"/>
          <w:sz w:val="20"/>
          <w:szCs w:val="20"/>
          <w:lang w:eastAsia="zh-CN"/>
        </w:rPr>
        <w:t xml:space="preserve">; 445 junctions with no more than 2 slight accidents and no serious or fatal accident are classified as </w:t>
      </w:r>
      <w:r w:rsidR="00F7385F" w:rsidRPr="00835F3F">
        <w:rPr>
          <w:rFonts w:eastAsiaTheme="minorEastAsia"/>
          <w:sz w:val="20"/>
          <w:szCs w:val="20"/>
          <w:lang w:eastAsia="zh-CN"/>
        </w:rPr>
        <w:t>'</w:t>
      </w:r>
      <w:r w:rsidRPr="00835F3F">
        <w:rPr>
          <w:rFonts w:eastAsiaTheme="minorEastAsia"/>
          <w:sz w:val="20"/>
          <w:szCs w:val="20"/>
          <w:lang w:eastAsia="zh-CN"/>
        </w:rPr>
        <w:t>low-risk</w:t>
      </w:r>
      <w:r w:rsidR="00F7385F" w:rsidRPr="00835F3F">
        <w:rPr>
          <w:rFonts w:eastAsiaTheme="minorEastAsia"/>
          <w:sz w:val="20"/>
          <w:szCs w:val="20"/>
          <w:lang w:eastAsia="zh-CN"/>
        </w:rPr>
        <w:t>'</w:t>
      </w:r>
      <w:r w:rsidRPr="00835F3F">
        <w:rPr>
          <w:rFonts w:eastAsiaTheme="minorEastAsia"/>
          <w:sz w:val="20"/>
          <w:szCs w:val="20"/>
          <w:lang w:eastAsia="zh-CN"/>
        </w:rPr>
        <w:t xml:space="preserve">; 424 junctions with more than 2 slight accidents, or with at least one serious or fatal accident, are classified as </w:t>
      </w:r>
      <w:r w:rsidR="00F7385F" w:rsidRPr="00835F3F">
        <w:rPr>
          <w:rFonts w:eastAsiaTheme="minorEastAsia"/>
          <w:sz w:val="20"/>
          <w:szCs w:val="20"/>
          <w:lang w:eastAsia="zh-CN"/>
        </w:rPr>
        <w:t>'</w:t>
      </w:r>
      <w:r w:rsidRPr="00835F3F">
        <w:rPr>
          <w:rFonts w:eastAsiaTheme="minorEastAsia"/>
          <w:sz w:val="20"/>
          <w:szCs w:val="20"/>
          <w:lang w:eastAsia="zh-CN"/>
        </w:rPr>
        <w:t>high-risk</w:t>
      </w:r>
      <w:r w:rsidR="00F7385F" w:rsidRPr="00835F3F">
        <w:rPr>
          <w:rFonts w:eastAsiaTheme="minorEastAsia"/>
          <w:sz w:val="20"/>
          <w:szCs w:val="20"/>
          <w:lang w:eastAsia="zh-CN"/>
        </w:rPr>
        <w:t>'</w:t>
      </w:r>
      <w:r w:rsidRPr="00835F3F">
        <w:rPr>
          <w:rFonts w:eastAsiaTheme="minorEastAsia"/>
          <w:sz w:val="20"/>
          <w:szCs w:val="20"/>
          <w:lang w:eastAsia="zh-CN"/>
        </w:rPr>
        <w:t>.</w:t>
      </w:r>
    </w:p>
    <w:p w14:paraId="3CC65B90" w14:textId="77777777" w:rsidR="00734D53" w:rsidRPr="00835F3F" w:rsidRDefault="00734D53" w:rsidP="001A39FC">
      <w:pPr>
        <w:pStyle w:val="Newparagraph"/>
        <w:spacing w:line="360" w:lineRule="auto"/>
        <w:rPr>
          <w:rFonts w:eastAsiaTheme="minorEastAsia"/>
          <w:sz w:val="20"/>
          <w:szCs w:val="20"/>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4"/>
      </w:tblGrid>
      <w:tr w:rsidR="00734D53" w:rsidRPr="00835F3F" w14:paraId="3579E3AE" w14:textId="77777777" w:rsidTr="00892892">
        <w:trPr>
          <w:trHeight w:val="4067"/>
        </w:trPr>
        <w:tc>
          <w:tcPr>
            <w:tcW w:w="8984" w:type="dxa"/>
          </w:tcPr>
          <w:p w14:paraId="62ECE77F" w14:textId="4058B274" w:rsidR="00734D53" w:rsidRPr="00835F3F" w:rsidRDefault="00892892" w:rsidP="008017F5">
            <w:pPr>
              <w:pStyle w:val="Newparagraph"/>
              <w:spacing w:line="360" w:lineRule="auto"/>
              <w:ind w:firstLine="0"/>
              <w:jc w:val="center"/>
              <w:rPr>
                <w:sz w:val="20"/>
                <w:szCs w:val="20"/>
              </w:rPr>
            </w:pPr>
            <w:r w:rsidRPr="00835F3F">
              <w:rPr>
                <w:sz w:val="20"/>
                <w:szCs w:val="20"/>
              </w:rPr>
              <w:object w:dxaOrig="10006" w:dyaOrig="5310" w14:anchorId="455ED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15pt;height:196.85pt" o:ole="">
                  <v:imagedata r:id="rId16" o:title=""/>
                </v:shape>
                <o:OLEObject Type="Embed" ProgID="Visio.Drawing.15" ShapeID="_x0000_i1025" DrawAspect="Content" ObjectID="_1738756947" r:id="rId17"/>
              </w:object>
            </w:r>
          </w:p>
        </w:tc>
      </w:tr>
      <w:tr w:rsidR="00734D53" w:rsidRPr="00835F3F" w14:paraId="14A86409" w14:textId="77777777" w:rsidTr="00892892">
        <w:trPr>
          <w:trHeight w:val="346"/>
        </w:trPr>
        <w:tc>
          <w:tcPr>
            <w:tcW w:w="8984" w:type="dxa"/>
          </w:tcPr>
          <w:p w14:paraId="20205D4F" w14:textId="01478A5C" w:rsidR="00734D53" w:rsidRPr="00835F3F" w:rsidRDefault="00734D53" w:rsidP="008017F5">
            <w:pPr>
              <w:pStyle w:val="Newparagraph"/>
              <w:spacing w:line="360" w:lineRule="auto"/>
              <w:ind w:firstLine="0"/>
              <w:jc w:val="center"/>
              <w:rPr>
                <w:sz w:val="20"/>
                <w:szCs w:val="20"/>
              </w:rPr>
            </w:pPr>
            <w:r w:rsidRPr="008017F5">
              <w:rPr>
                <w:b/>
                <w:bCs/>
                <w:sz w:val="20"/>
                <w:szCs w:val="20"/>
              </w:rPr>
              <w:lastRenderedPageBreak/>
              <w:t xml:space="preserve">Figure </w:t>
            </w:r>
            <w:r w:rsidR="0000565F" w:rsidRPr="008017F5">
              <w:rPr>
                <w:b/>
                <w:bCs/>
                <w:sz w:val="20"/>
                <w:szCs w:val="20"/>
              </w:rPr>
              <w:t>5</w:t>
            </w:r>
            <w:r w:rsidR="00480F40" w:rsidRPr="008017F5">
              <w:rPr>
                <w:b/>
                <w:bCs/>
                <w:sz w:val="20"/>
                <w:szCs w:val="20"/>
              </w:rPr>
              <w:t>.</w:t>
            </w:r>
            <w:r w:rsidR="00480F40">
              <w:rPr>
                <w:sz w:val="20"/>
                <w:szCs w:val="20"/>
              </w:rPr>
              <w:t xml:space="preserve"> </w:t>
            </w:r>
            <w:commentRangeStart w:id="145"/>
            <w:ins w:id="146" w:author="Chen, Huanfa" w:date="2023-02-24T11:53:00Z">
              <w:r w:rsidR="0065382C">
                <w:rPr>
                  <w:sz w:val="20"/>
                  <w:szCs w:val="20"/>
                </w:rPr>
                <w:t>Classification of road junctions into three risk types</w:t>
              </w:r>
            </w:ins>
            <w:commentRangeEnd w:id="145"/>
            <w:ins w:id="147" w:author="Chen, Huanfa" w:date="2023-02-24T15:04:00Z">
              <w:r w:rsidR="00980373">
                <w:rPr>
                  <w:rStyle w:val="CommentReference"/>
                  <w:rFonts w:eastAsia="SimSun"/>
                  <w:lang w:eastAsia="en-US"/>
                </w:rPr>
                <w:commentReference w:id="145"/>
              </w:r>
            </w:ins>
            <w:del w:id="148" w:author="Chen, Huanfa" w:date="2023-02-24T11:53:00Z">
              <w:r w:rsidR="00480F40" w:rsidDel="0065382C">
                <w:rPr>
                  <w:sz w:val="20"/>
                  <w:szCs w:val="20"/>
                </w:rPr>
                <w:delText>Method Framework for Classifying Road Juncitons in Different Risk Types</w:delText>
              </w:r>
            </w:del>
          </w:p>
        </w:tc>
      </w:tr>
    </w:tbl>
    <w:p w14:paraId="5BEE9919" w14:textId="77777777" w:rsidR="00734D53" w:rsidRPr="00835F3F" w:rsidRDefault="00734D53" w:rsidP="001A39FC">
      <w:pPr>
        <w:pStyle w:val="Newparagraph"/>
        <w:spacing w:line="360" w:lineRule="auto"/>
        <w:rPr>
          <w:rFonts w:eastAsiaTheme="minorEastAsia"/>
          <w:sz w:val="20"/>
          <w:szCs w:val="20"/>
          <w:lang w:eastAsia="zh-CN"/>
        </w:rPr>
      </w:pPr>
    </w:p>
    <w:p w14:paraId="25B71944" w14:textId="79CA462F" w:rsidR="00FC6F42" w:rsidRPr="00835F3F" w:rsidRDefault="00FC6F42" w:rsidP="00BE735C">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 xml:space="preserve">The figure below plots the spatial distribution of junctions with different risk levels. It is found that significantly more </w:t>
      </w:r>
      <w:r w:rsidR="00F7385F" w:rsidRPr="00835F3F">
        <w:rPr>
          <w:rFonts w:eastAsiaTheme="minorEastAsia"/>
          <w:sz w:val="20"/>
          <w:szCs w:val="20"/>
          <w:lang w:eastAsia="zh-CN"/>
        </w:rPr>
        <w:t>'</w:t>
      </w:r>
      <w:r w:rsidRPr="00835F3F">
        <w:rPr>
          <w:rFonts w:eastAsiaTheme="minorEastAsia"/>
          <w:sz w:val="20"/>
          <w:szCs w:val="20"/>
          <w:lang w:eastAsia="zh-CN"/>
        </w:rPr>
        <w:t>high-risk</w:t>
      </w:r>
      <w:r w:rsidR="00F7385F" w:rsidRPr="00835F3F">
        <w:rPr>
          <w:rFonts w:eastAsiaTheme="minorEastAsia"/>
          <w:sz w:val="20"/>
          <w:szCs w:val="20"/>
          <w:lang w:eastAsia="zh-CN"/>
        </w:rPr>
        <w:t>'</w:t>
      </w:r>
      <w:r w:rsidRPr="00835F3F">
        <w:rPr>
          <w:rFonts w:eastAsiaTheme="minorEastAsia"/>
          <w:sz w:val="20"/>
          <w:szCs w:val="20"/>
          <w:lang w:eastAsia="zh-CN"/>
        </w:rPr>
        <w:t xml:space="preserve"> junctions are located on the major roads in Camden. </w:t>
      </w:r>
      <w:del w:id="149" w:author="Chen, Huanfa" w:date="2023-02-24T11:55:00Z">
        <w:r w:rsidRPr="00835F3F" w:rsidDel="009D6250">
          <w:rPr>
            <w:rFonts w:eastAsiaTheme="minorEastAsia"/>
            <w:sz w:val="20"/>
            <w:szCs w:val="20"/>
            <w:lang w:eastAsia="zh-CN"/>
          </w:rPr>
          <w:delText>Most</w:delText>
        </w:r>
        <w:r w:rsidR="00EA36F3" w:rsidDel="009D6250">
          <w:rPr>
            <w:rFonts w:eastAsiaTheme="minorEastAsia"/>
            <w:sz w:val="20"/>
            <w:szCs w:val="20"/>
            <w:lang w:eastAsia="zh-CN"/>
          </w:rPr>
          <w:delText xml:space="preserve"> </w:delText>
        </w:r>
      </w:del>
      <w:ins w:id="150" w:author="Chen, Huanfa" w:date="2023-02-24T11:55:00Z">
        <w:r w:rsidR="009D6250">
          <w:rPr>
            <w:rFonts w:eastAsiaTheme="minorEastAsia"/>
            <w:sz w:val="20"/>
            <w:szCs w:val="20"/>
            <w:lang w:eastAsia="zh-CN"/>
          </w:rPr>
          <w:t xml:space="preserve">The </w:t>
        </w:r>
      </w:ins>
      <w:r w:rsidR="00F7385F" w:rsidRPr="00835F3F">
        <w:rPr>
          <w:rFonts w:eastAsiaTheme="minorEastAsia"/>
          <w:sz w:val="20"/>
          <w:szCs w:val="20"/>
          <w:lang w:eastAsia="zh-CN"/>
        </w:rPr>
        <w:t>'</w:t>
      </w:r>
      <w:r w:rsidR="00EA36F3">
        <w:rPr>
          <w:rFonts w:eastAsiaTheme="minorEastAsia"/>
          <w:sz w:val="20"/>
          <w:szCs w:val="20"/>
          <w:lang w:eastAsia="zh-CN"/>
        </w:rPr>
        <w:t>h</w:t>
      </w:r>
      <w:r w:rsidR="00F7385F" w:rsidRPr="00835F3F">
        <w:rPr>
          <w:rFonts w:eastAsiaTheme="minorEastAsia"/>
          <w:sz w:val="20"/>
          <w:szCs w:val="20"/>
          <w:lang w:eastAsia="zh-CN"/>
        </w:rPr>
        <w:t>igh-risk'</w:t>
      </w:r>
      <w:r w:rsidRPr="00835F3F">
        <w:rPr>
          <w:rFonts w:eastAsiaTheme="minorEastAsia"/>
          <w:sz w:val="20"/>
          <w:szCs w:val="20"/>
          <w:lang w:eastAsia="zh-CN"/>
        </w:rPr>
        <w:t xml:space="preserve"> and </w:t>
      </w:r>
      <w:r w:rsidR="00F7385F" w:rsidRPr="00835F3F">
        <w:rPr>
          <w:rFonts w:eastAsiaTheme="minorEastAsia"/>
          <w:sz w:val="20"/>
          <w:szCs w:val="20"/>
          <w:lang w:eastAsia="zh-CN"/>
        </w:rPr>
        <w:t>'</w:t>
      </w:r>
      <w:r w:rsidRPr="00835F3F">
        <w:rPr>
          <w:rFonts w:eastAsiaTheme="minorEastAsia"/>
          <w:sz w:val="20"/>
          <w:szCs w:val="20"/>
          <w:lang w:eastAsia="zh-CN"/>
        </w:rPr>
        <w:t>low</w:t>
      </w:r>
      <w:r w:rsidR="006809E2">
        <w:rPr>
          <w:rFonts w:eastAsiaTheme="minorEastAsia"/>
          <w:sz w:val="20"/>
          <w:szCs w:val="20"/>
          <w:lang w:eastAsia="zh-CN"/>
        </w:rPr>
        <w:t>-</w:t>
      </w:r>
      <w:r w:rsidRPr="00835F3F">
        <w:rPr>
          <w:rFonts w:eastAsiaTheme="minorEastAsia"/>
          <w:sz w:val="20"/>
          <w:szCs w:val="20"/>
          <w:lang w:eastAsia="zh-CN"/>
        </w:rPr>
        <w:t>risk</w:t>
      </w:r>
      <w:r w:rsidR="00F7385F" w:rsidRPr="00835F3F">
        <w:rPr>
          <w:rFonts w:eastAsiaTheme="minorEastAsia"/>
          <w:sz w:val="20"/>
          <w:szCs w:val="20"/>
          <w:lang w:eastAsia="zh-CN"/>
        </w:rPr>
        <w:t>'</w:t>
      </w:r>
      <w:r w:rsidRPr="00835F3F">
        <w:rPr>
          <w:rFonts w:eastAsiaTheme="minorEastAsia"/>
          <w:sz w:val="20"/>
          <w:szCs w:val="20"/>
          <w:lang w:eastAsia="zh-CN"/>
        </w:rPr>
        <w:t xml:space="preserve"> junctions are concentrated in </w:t>
      </w:r>
      <w:r w:rsidR="00505C79">
        <w:rPr>
          <w:rFonts w:eastAsiaTheme="minorEastAsia" w:hint="eastAsia"/>
          <w:sz w:val="20"/>
          <w:szCs w:val="20"/>
          <w:lang w:eastAsia="zh-CN"/>
        </w:rPr>
        <w:t>the</w:t>
      </w:r>
      <w:r w:rsidR="00505C79">
        <w:rPr>
          <w:rFonts w:eastAsiaTheme="minorEastAsia"/>
          <w:sz w:val="20"/>
          <w:szCs w:val="20"/>
          <w:lang w:eastAsia="zh-CN"/>
        </w:rPr>
        <w:t xml:space="preserve"> middle and south of Camden</w:t>
      </w:r>
      <w:r w:rsidRPr="00835F3F">
        <w:rPr>
          <w:rFonts w:eastAsiaTheme="minorEastAsia"/>
          <w:sz w:val="20"/>
          <w:szCs w:val="20"/>
          <w:lang w:eastAsia="zh-CN"/>
        </w:rPr>
        <w:t xml:space="preserve">, which </w:t>
      </w:r>
      <w:del w:id="151" w:author="Chen, Huanfa" w:date="2023-02-24T11:55:00Z">
        <w:r w:rsidRPr="00835F3F" w:rsidDel="00AD49C0">
          <w:rPr>
            <w:rFonts w:eastAsiaTheme="minorEastAsia"/>
            <w:sz w:val="20"/>
            <w:szCs w:val="20"/>
            <w:lang w:eastAsia="zh-CN"/>
          </w:rPr>
          <w:delText xml:space="preserve">are </w:delText>
        </w:r>
      </w:del>
      <w:ins w:id="152" w:author="Chen, Huanfa" w:date="2023-02-24T11:55:00Z">
        <w:r w:rsidR="00AD49C0">
          <w:rPr>
            <w:rFonts w:eastAsiaTheme="minorEastAsia"/>
            <w:sz w:val="20"/>
            <w:szCs w:val="20"/>
            <w:lang w:eastAsia="zh-CN"/>
          </w:rPr>
          <w:t>features</w:t>
        </w:r>
        <w:r w:rsidR="00AD49C0" w:rsidRPr="00835F3F">
          <w:rPr>
            <w:rFonts w:eastAsiaTheme="minorEastAsia"/>
            <w:sz w:val="20"/>
            <w:szCs w:val="20"/>
            <w:lang w:eastAsia="zh-CN"/>
          </w:rPr>
          <w:t xml:space="preserve"> </w:t>
        </w:r>
      </w:ins>
      <w:del w:id="153" w:author="Chen, Huanfa" w:date="2023-02-24T11:55:00Z">
        <w:r w:rsidRPr="00835F3F" w:rsidDel="00AD49C0">
          <w:rPr>
            <w:rFonts w:eastAsiaTheme="minorEastAsia"/>
            <w:sz w:val="20"/>
            <w:szCs w:val="20"/>
            <w:lang w:eastAsia="zh-CN"/>
          </w:rPr>
          <w:delText xml:space="preserve">the </w:delText>
        </w:r>
      </w:del>
      <w:r w:rsidRPr="00835F3F">
        <w:rPr>
          <w:rFonts w:eastAsiaTheme="minorEastAsia"/>
          <w:sz w:val="20"/>
          <w:szCs w:val="20"/>
          <w:lang w:eastAsia="zh-CN"/>
        </w:rPr>
        <w:t xml:space="preserve">local high streets and </w:t>
      </w:r>
      <w:del w:id="154" w:author="Chen, Huanfa" w:date="2023-02-24T11:55:00Z">
        <w:r w:rsidRPr="00835F3F" w:rsidDel="00AD49C0">
          <w:rPr>
            <w:rFonts w:eastAsiaTheme="minorEastAsia"/>
            <w:sz w:val="20"/>
            <w:szCs w:val="20"/>
            <w:lang w:eastAsia="zh-CN"/>
          </w:rPr>
          <w:delText xml:space="preserve">the </w:delText>
        </w:r>
      </w:del>
      <w:r w:rsidRPr="00835F3F">
        <w:rPr>
          <w:rFonts w:eastAsiaTheme="minorEastAsia"/>
          <w:sz w:val="20"/>
          <w:szCs w:val="20"/>
          <w:lang w:eastAsia="zh-CN"/>
        </w:rPr>
        <w:t>historical centres</w:t>
      </w:r>
      <w:del w:id="155" w:author="Chen, Huanfa" w:date="2023-02-24T11:55:00Z">
        <w:r w:rsidRPr="00835F3F" w:rsidDel="00AD49C0">
          <w:rPr>
            <w:rFonts w:eastAsiaTheme="minorEastAsia"/>
            <w:sz w:val="20"/>
            <w:szCs w:val="20"/>
            <w:lang w:eastAsia="zh-CN"/>
          </w:rPr>
          <w:delText xml:space="preserve"> for various urban func</w:delText>
        </w:r>
        <w:r w:rsidR="006809E2" w:rsidDel="00AD49C0">
          <w:rPr>
            <w:rFonts w:eastAsiaTheme="minorEastAsia"/>
            <w:sz w:val="20"/>
            <w:szCs w:val="20"/>
            <w:lang w:eastAsia="zh-CN"/>
          </w:rPr>
          <w:delText>ti</w:delText>
        </w:r>
        <w:r w:rsidRPr="00835F3F" w:rsidDel="00AD49C0">
          <w:rPr>
            <w:rFonts w:eastAsiaTheme="minorEastAsia"/>
            <w:sz w:val="20"/>
            <w:szCs w:val="20"/>
            <w:lang w:eastAsia="zh-CN"/>
          </w:rPr>
          <w:delText>ons</w:delText>
        </w:r>
      </w:del>
      <w:r w:rsidRPr="00835F3F">
        <w:rPr>
          <w:rFonts w:eastAsiaTheme="minorEastAsia"/>
          <w:sz w:val="20"/>
          <w:szCs w:val="20"/>
          <w:lang w:eastAsia="zh-CN"/>
        </w:rPr>
        <w:t xml:space="preserve">. In contrast, </w:t>
      </w:r>
      <w:ins w:id="156" w:author="Chen, Huanfa" w:date="2023-02-24T13:33:00Z">
        <w:r w:rsidR="00246AA9">
          <w:rPr>
            <w:rFonts w:eastAsiaTheme="minorEastAsia"/>
            <w:sz w:val="20"/>
            <w:szCs w:val="20"/>
            <w:lang w:eastAsia="zh-CN"/>
          </w:rPr>
          <w:t xml:space="preserve">there is a dense distribution of </w:t>
        </w:r>
      </w:ins>
      <w:r w:rsidR="00F7385F" w:rsidRPr="00835F3F">
        <w:rPr>
          <w:rFonts w:eastAsiaTheme="minorEastAsia"/>
          <w:sz w:val="20"/>
          <w:szCs w:val="20"/>
          <w:lang w:eastAsia="zh-CN"/>
        </w:rPr>
        <w:t>'</w:t>
      </w:r>
      <w:r w:rsidRPr="00835F3F">
        <w:rPr>
          <w:rFonts w:eastAsiaTheme="minorEastAsia"/>
          <w:sz w:val="20"/>
          <w:szCs w:val="20"/>
          <w:lang w:eastAsia="zh-CN"/>
        </w:rPr>
        <w:t>safe</w:t>
      </w:r>
      <w:r w:rsidR="00F7385F" w:rsidRPr="00835F3F">
        <w:rPr>
          <w:rFonts w:eastAsiaTheme="minorEastAsia"/>
          <w:sz w:val="20"/>
          <w:szCs w:val="20"/>
          <w:lang w:eastAsia="zh-CN"/>
        </w:rPr>
        <w:t>'</w:t>
      </w:r>
      <w:r w:rsidRPr="00835F3F">
        <w:rPr>
          <w:rFonts w:eastAsiaTheme="minorEastAsia"/>
          <w:sz w:val="20"/>
          <w:szCs w:val="20"/>
          <w:lang w:eastAsia="zh-CN"/>
        </w:rPr>
        <w:t xml:space="preserve"> junctions </w:t>
      </w:r>
      <w:del w:id="157" w:author="Chen, Huanfa" w:date="2023-02-24T13:33:00Z">
        <w:r w:rsidRPr="00835F3F" w:rsidDel="00246AA9">
          <w:rPr>
            <w:rFonts w:eastAsiaTheme="minorEastAsia"/>
            <w:sz w:val="20"/>
            <w:szCs w:val="20"/>
            <w:lang w:eastAsia="zh-CN"/>
          </w:rPr>
          <w:delText xml:space="preserve">are densely distributed </w:delText>
        </w:r>
      </w:del>
      <w:del w:id="158" w:author="Chen, Huanfa" w:date="2023-02-24T11:55:00Z">
        <w:r w:rsidRPr="00835F3F" w:rsidDel="00AD49C0">
          <w:rPr>
            <w:rFonts w:eastAsiaTheme="minorEastAsia"/>
            <w:sz w:val="20"/>
            <w:szCs w:val="20"/>
            <w:lang w:eastAsia="zh-CN"/>
          </w:rPr>
          <w:delText xml:space="preserve">on the minor roads </w:delText>
        </w:r>
      </w:del>
      <w:r w:rsidRPr="00835F3F">
        <w:rPr>
          <w:rFonts w:eastAsiaTheme="minorEastAsia"/>
          <w:sz w:val="20"/>
          <w:szCs w:val="20"/>
          <w:lang w:eastAsia="zh-CN"/>
        </w:rPr>
        <w:t xml:space="preserve">in the north of Camden </w:t>
      </w:r>
      <w:ins w:id="159" w:author="Chen, Huanfa" w:date="2023-02-24T13:33:00Z">
        <w:r w:rsidR="0029782E">
          <w:rPr>
            <w:rFonts w:eastAsiaTheme="minorEastAsia"/>
            <w:sz w:val="20"/>
            <w:szCs w:val="20"/>
            <w:lang w:eastAsia="zh-CN"/>
          </w:rPr>
          <w:t>that</w:t>
        </w:r>
      </w:ins>
      <w:ins w:id="160" w:author="Chen, Huanfa" w:date="2023-02-24T11:56:00Z">
        <w:r w:rsidR="00E236D3">
          <w:rPr>
            <w:rFonts w:eastAsiaTheme="minorEastAsia"/>
            <w:sz w:val="20"/>
            <w:szCs w:val="20"/>
            <w:lang w:eastAsia="zh-CN"/>
          </w:rPr>
          <w:t xml:space="preserve"> includes </w:t>
        </w:r>
      </w:ins>
      <w:del w:id="161" w:author="Chen, Huanfa" w:date="2023-02-24T11:56:00Z">
        <w:r w:rsidRPr="00835F3F" w:rsidDel="00E236D3">
          <w:rPr>
            <w:rFonts w:eastAsiaTheme="minorEastAsia"/>
            <w:sz w:val="20"/>
            <w:szCs w:val="20"/>
            <w:lang w:eastAsia="zh-CN"/>
          </w:rPr>
          <w:delText xml:space="preserve">and </w:delText>
        </w:r>
        <w:r w:rsidR="006809E2" w:rsidDel="00E236D3">
          <w:rPr>
            <w:rFonts w:eastAsiaTheme="minorEastAsia"/>
            <w:sz w:val="20"/>
            <w:szCs w:val="20"/>
            <w:lang w:eastAsia="zh-CN"/>
          </w:rPr>
          <w:delText xml:space="preserve">many of them </w:delText>
        </w:r>
        <w:r w:rsidRPr="00835F3F" w:rsidDel="00E236D3">
          <w:rPr>
            <w:rFonts w:eastAsiaTheme="minorEastAsia"/>
            <w:sz w:val="20"/>
            <w:szCs w:val="20"/>
            <w:lang w:eastAsia="zh-CN"/>
          </w:rPr>
          <w:delText>can be included as parts of</w:delText>
        </w:r>
      </w:del>
      <w:ins w:id="162" w:author="Chen, Huanfa" w:date="2023-02-24T11:56:00Z">
        <w:r w:rsidR="00E236D3">
          <w:rPr>
            <w:rFonts w:eastAsiaTheme="minorEastAsia"/>
            <w:sz w:val="20"/>
            <w:szCs w:val="20"/>
            <w:lang w:eastAsia="zh-CN"/>
          </w:rPr>
          <w:t>a large number of</w:t>
        </w:r>
      </w:ins>
      <w:r w:rsidRPr="00835F3F">
        <w:rPr>
          <w:rFonts w:eastAsiaTheme="minorEastAsia"/>
          <w:sz w:val="20"/>
          <w:szCs w:val="20"/>
          <w:lang w:eastAsia="zh-CN"/>
        </w:rPr>
        <w:t xml:space="preserve"> local communities.  </w:t>
      </w:r>
    </w:p>
    <w:p w14:paraId="3B2669BE" w14:textId="367CD9C3" w:rsidR="00AD3D6A" w:rsidRDefault="00AD3D6A" w:rsidP="001A39FC">
      <w:pPr>
        <w:pStyle w:val="Newparagraph"/>
        <w:spacing w:line="360" w:lineRule="auto"/>
        <w:ind w:firstLin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0565F" w14:paraId="45C34144" w14:textId="77777777" w:rsidTr="0000565F">
        <w:tc>
          <w:tcPr>
            <w:tcW w:w="9016" w:type="dxa"/>
          </w:tcPr>
          <w:p w14:paraId="7BFA20A5" w14:textId="78CF03DC" w:rsidR="0000565F" w:rsidRPr="0000565F" w:rsidRDefault="003C3698" w:rsidP="0000565F">
            <w:pPr>
              <w:pStyle w:val="Newparagraph"/>
              <w:spacing w:line="360" w:lineRule="auto"/>
              <w:ind w:firstLine="0"/>
              <w:jc w:val="center"/>
              <w:rPr>
                <w:rFonts w:eastAsiaTheme="minorEastAsia"/>
                <w:sz w:val="20"/>
                <w:szCs w:val="20"/>
                <w:lang w:eastAsia="zh-CN"/>
              </w:rPr>
            </w:pPr>
            <w:r>
              <w:rPr>
                <w:rFonts w:eastAsiaTheme="minorEastAsia"/>
                <w:sz w:val="20"/>
                <w:szCs w:val="20"/>
                <w:lang w:eastAsia="zh-CN"/>
              </w:rPr>
              <w:drawing>
                <wp:inline distT="0" distB="0" distL="0" distR="0" wp14:anchorId="50E632C8" wp14:editId="40D53803">
                  <wp:extent cx="4908645" cy="4676714"/>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2768" cy="4680642"/>
                          </a:xfrm>
                          <a:prstGeom prst="rect">
                            <a:avLst/>
                          </a:prstGeom>
                          <a:noFill/>
                          <a:ln>
                            <a:noFill/>
                          </a:ln>
                        </pic:spPr>
                      </pic:pic>
                    </a:graphicData>
                  </a:graphic>
                </wp:inline>
              </w:drawing>
            </w:r>
          </w:p>
        </w:tc>
      </w:tr>
      <w:tr w:rsidR="0000565F" w14:paraId="4D103118" w14:textId="77777777" w:rsidTr="0000565F">
        <w:tc>
          <w:tcPr>
            <w:tcW w:w="9016" w:type="dxa"/>
          </w:tcPr>
          <w:p w14:paraId="6EABBA1F" w14:textId="41A8408F" w:rsidR="0000565F" w:rsidRDefault="0000565F" w:rsidP="008017F5">
            <w:pPr>
              <w:pStyle w:val="Newparagraph"/>
              <w:spacing w:line="360" w:lineRule="auto"/>
              <w:ind w:firstLine="0"/>
              <w:jc w:val="center"/>
              <w:rPr>
                <w:sz w:val="20"/>
                <w:szCs w:val="20"/>
              </w:rPr>
            </w:pPr>
            <w:r w:rsidRPr="008017F5">
              <w:rPr>
                <w:b/>
                <w:bCs/>
                <w:sz w:val="20"/>
                <w:szCs w:val="20"/>
              </w:rPr>
              <w:t xml:space="preserve">Figure </w:t>
            </w:r>
            <w:r w:rsidR="007800E4" w:rsidRPr="008017F5">
              <w:rPr>
                <w:b/>
                <w:bCs/>
                <w:sz w:val="20"/>
                <w:szCs w:val="20"/>
              </w:rPr>
              <w:t>6</w:t>
            </w:r>
            <w:r w:rsidR="00480F40" w:rsidRPr="008017F5">
              <w:rPr>
                <w:b/>
                <w:bCs/>
                <w:sz w:val="20"/>
                <w:szCs w:val="20"/>
              </w:rPr>
              <w:t>.</w:t>
            </w:r>
            <w:r w:rsidR="00480F40">
              <w:rPr>
                <w:sz w:val="20"/>
                <w:szCs w:val="20"/>
              </w:rPr>
              <w:t xml:space="preserve"> </w:t>
            </w:r>
            <w:commentRangeStart w:id="163"/>
            <w:r w:rsidR="00480F40">
              <w:rPr>
                <w:sz w:val="20"/>
                <w:szCs w:val="20"/>
              </w:rPr>
              <w:t xml:space="preserve">Spatial </w:t>
            </w:r>
            <w:del w:id="164" w:author="Chen, Huanfa" w:date="2023-02-24T13:33:00Z">
              <w:r w:rsidR="00480F40" w:rsidDel="00191AF6">
                <w:rPr>
                  <w:sz w:val="20"/>
                  <w:szCs w:val="20"/>
                </w:rPr>
                <w:delText xml:space="preserve">Mapping </w:delText>
              </w:r>
            </w:del>
            <w:ins w:id="165" w:author="Chen, Huanfa" w:date="2023-02-24T13:33:00Z">
              <w:r w:rsidR="00191AF6">
                <w:rPr>
                  <w:sz w:val="20"/>
                  <w:szCs w:val="20"/>
                </w:rPr>
                <w:t>distribution</w:t>
              </w:r>
              <w:r w:rsidR="00191AF6">
                <w:rPr>
                  <w:sz w:val="20"/>
                  <w:szCs w:val="20"/>
                </w:rPr>
                <w:t xml:space="preserve"> </w:t>
              </w:r>
            </w:ins>
            <w:r w:rsidR="00480F40">
              <w:rPr>
                <w:sz w:val="20"/>
                <w:szCs w:val="20"/>
              </w:rPr>
              <w:t xml:space="preserve">of </w:t>
            </w:r>
            <w:del w:id="166" w:author="Chen, Huanfa" w:date="2023-02-24T13:33:00Z">
              <w:r w:rsidR="00480F40" w:rsidDel="006C5838">
                <w:rPr>
                  <w:sz w:val="20"/>
                  <w:szCs w:val="20"/>
                </w:rPr>
                <w:delText>R</w:delText>
              </w:r>
            </w:del>
            <w:ins w:id="167" w:author="Chen, Huanfa" w:date="2023-02-24T13:33:00Z">
              <w:r w:rsidR="006C5838">
                <w:rPr>
                  <w:sz w:val="20"/>
                  <w:szCs w:val="20"/>
                </w:rPr>
                <w:t>r</w:t>
              </w:r>
            </w:ins>
            <w:r w:rsidR="00480F40">
              <w:rPr>
                <w:sz w:val="20"/>
                <w:szCs w:val="20"/>
              </w:rPr>
              <w:t xml:space="preserve">oad </w:t>
            </w:r>
            <w:del w:id="168" w:author="Chen, Huanfa" w:date="2023-02-24T13:33:00Z">
              <w:r w:rsidR="00480F40" w:rsidDel="006C5838">
                <w:rPr>
                  <w:sz w:val="20"/>
                  <w:szCs w:val="20"/>
                </w:rPr>
                <w:delText>J</w:delText>
              </w:r>
            </w:del>
            <w:ins w:id="169" w:author="Chen, Huanfa" w:date="2023-02-24T13:33:00Z">
              <w:r w:rsidR="006C5838">
                <w:rPr>
                  <w:sz w:val="20"/>
                  <w:szCs w:val="20"/>
                </w:rPr>
                <w:t>j</w:t>
              </w:r>
            </w:ins>
            <w:r w:rsidR="00480F40">
              <w:rPr>
                <w:sz w:val="20"/>
                <w:szCs w:val="20"/>
              </w:rPr>
              <w:t>unc</w:t>
            </w:r>
            <w:ins w:id="170" w:author="Chen, Huanfa" w:date="2023-02-24T13:34:00Z">
              <w:r w:rsidR="00E723E7">
                <w:rPr>
                  <w:sz w:val="20"/>
                  <w:szCs w:val="20"/>
                </w:rPr>
                <w:t>ti</w:t>
              </w:r>
            </w:ins>
            <w:del w:id="171" w:author="Chen, Huanfa" w:date="2023-02-24T13:34:00Z">
              <w:r w:rsidR="00480F40" w:rsidDel="00E723E7">
                <w:rPr>
                  <w:sz w:val="20"/>
                  <w:szCs w:val="20"/>
                </w:rPr>
                <w:delText>it</w:delText>
              </w:r>
            </w:del>
            <w:r w:rsidR="00480F40">
              <w:rPr>
                <w:sz w:val="20"/>
                <w:szCs w:val="20"/>
              </w:rPr>
              <w:t xml:space="preserve">ons </w:t>
            </w:r>
            <w:del w:id="172" w:author="Chen, Huanfa" w:date="2023-02-24T13:33:00Z">
              <w:r w:rsidR="00480F40" w:rsidDel="00191AF6">
                <w:rPr>
                  <w:sz w:val="20"/>
                  <w:szCs w:val="20"/>
                </w:rPr>
                <w:delText xml:space="preserve">in </w:delText>
              </w:r>
            </w:del>
            <w:ins w:id="173" w:author="Chen, Huanfa" w:date="2023-02-24T13:33:00Z">
              <w:r w:rsidR="00191AF6">
                <w:rPr>
                  <w:sz w:val="20"/>
                  <w:szCs w:val="20"/>
                </w:rPr>
                <w:t>of</w:t>
              </w:r>
              <w:r w:rsidR="00191AF6">
                <w:rPr>
                  <w:sz w:val="20"/>
                  <w:szCs w:val="20"/>
                </w:rPr>
                <w:t xml:space="preserve"> </w:t>
              </w:r>
            </w:ins>
            <w:del w:id="174" w:author="Chen, Huanfa" w:date="2023-02-24T13:33:00Z">
              <w:r w:rsidR="00480F40" w:rsidDel="006C5838">
                <w:rPr>
                  <w:sz w:val="20"/>
                  <w:szCs w:val="20"/>
                </w:rPr>
                <w:delText>D</w:delText>
              </w:r>
            </w:del>
            <w:ins w:id="175" w:author="Chen, Huanfa" w:date="2023-02-24T13:33:00Z">
              <w:r w:rsidR="006C5838">
                <w:rPr>
                  <w:sz w:val="20"/>
                  <w:szCs w:val="20"/>
                </w:rPr>
                <w:t>d</w:t>
              </w:r>
            </w:ins>
            <w:r w:rsidR="00480F40">
              <w:rPr>
                <w:sz w:val="20"/>
                <w:szCs w:val="20"/>
              </w:rPr>
              <w:t xml:space="preserve">ifferent </w:t>
            </w:r>
            <w:del w:id="176" w:author="Chen, Huanfa" w:date="2023-02-24T13:33:00Z">
              <w:r w:rsidR="00480F40" w:rsidDel="006C5838">
                <w:rPr>
                  <w:sz w:val="20"/>
                  <w:szCs w:val="20"/>
                </w:rPr>
                <w:delText>R</w:delText>
              </w:r>
            </w:del>
            <w:ins w:id="177" w:author="Chen, Huanfa" w:date="2023-02-24T13:33:00Z">
              <w:r w:rsidR="006C5838">
                <w:rPr>
                  <w:sz w:val="20"/>
                  <w:szCs w:val="20"/>
                </w:rPr>
                <w:t>r</w:t>
              </w:r>
            </w:ins>
            <w:r w:rsidR="00480F40">
              <w:rPr>
                <w:sz w:val="20"/>
                <w:szCs w:val="20"/>
              </w:rPr>
              <w:t xml:space="preserve">isk </w:t>
            </w:r>
            <w:del w:id="178" w:author="Chen, Huanfa" w:date="2023-02-24T13:33:00Z">
              <w:r w:rsidR="00480F40" w:rsidDel="006C5838">
                <w:rPr>
                  <w:sz w:val="20"/>
                  <w:szCs w:val="20"/>
                </w:rPr>
                <w:delText>T</w:delText>
              </w:r>
            </w:del>
            <w:ins w:id="179" w:author="Chen, Huanfa" w:date="2023-02-24T13:33:00Z">
              <w:r w:rsidR="006C5838">
                <w:rPr>
                  <w:sz w:val="20"/>
                  <w:szCs w:val="20"/>
                </w:rPr>
                <w:t>t</w:t>
              </w:r>
            </w:ins>
            <w:r w:rsidR="00480F40">
              <w:rPr>
                <w:sz w:val="20"/>
                <w:szCs w:val="20"/>
              </w:rPr>
              <w:t>ypes</w:t>
            </w:r>
            <w:commentRangeEnd w:id="163"/>
            <w:r w:rsidR="009E3F6C">
              <w:rPr>
                <w:rStyle w:val="CommentReference"/>
                <w:rFonts w:eastAsia="SimSun"/>
                <w:lang w:eastAsia="en-US"/>
              </w:rPr>
              <w:commentReference w:id="163"/>
            </w:r>
          </w:p>
        </w:tc>
      </w:tr>
    </w:tbl>
    <w:p w14:paraId="6EBAE8BA" w14:textId="137F0E13" w:rsidR="00A63E2D" w:rsidRDefault="00A63E2D" w:rsidP="001A39FC">
      <w:pPr>
        <w:pStyle w:val="Newparagraph"/>
        <w:spacing w:line="360" w:lineRule="auto"/>
        <w:ind w:firstLine="0"/>
        <w:rPr>
          <w:sz w:val="20"/>
          <w:szCs w:val="20"/>
        </w:rPr>
      </w:pPr>
    </w:p>
    <w:p w14:paraId="0C4BB4F7" w14:textId="4F6A14D6" w:rsidR="00A63E2D" w:rsidRDefault="00A63E2D" w:rsidP="001A39FC">
      <w:pPr>
        <w:pStyle w:val="Newparagraph"/>
        <w:spacing w:line="360" w:lineRule="auto"/>
        <w:ind w:firstLine="0"/>
        <w:rPr>
          <w:sz w:val="20"/>
          <w:szCs w:val="20"/>
        </w:rPr>
      </w:pPr>
    </w:p>
    <w:p w14:paraId="33AE3CEB" w14:textId="3E63E1C8" w:rsidR="00A63E2D" w:rsidRDefault="00A63E2D" w:rsidP="001A39FC">
      <w:pPr>
        <w:pStyle w:val="Newparagraph"/>
        <w:spacing w:line="360" w:lineRule="auto"/>
        <w:ind w:firstLine="0"/>
        <w:rPr>
          <w:sz w:val="20"/>
          <w:szCs w:val="20"/>
        </w:rPr>
      </w:pPr>
    </w:p>
    <w:p w14:paraId="18D98A67" w14:textId="6C9F559A" w:rsidR="00A63E2D" w:rsidRDefault="00A63E2D" w:rsidP="001A39FC">
      <w:pPr>
        <w:pStyle w:val="Newparagraph"/>
        <w:spacing w:line="360" w:lineRule="auto"/>
        <w:ind w:firstLine="0"/>
        <w:rPr>
          <w:sz w:val="20"/>
          <w:szCs w:val="20"/>
        </w:rPr>
      </w:pPr>
    </w:p>
    <w:p w14:paraId="37A3DA06" w14:textId="23EFF35F" w:rsidR="00A63E2D" w:rsidRDefault="00A63E2D" w:rsidP="001A39FC">
      <w:pPr>
        <w:pStyle w:val="Newparagraph"/>
        <w:spacing w:line="360" w:lineRule="auto"/>
        <w:ind w:firstLine="0"/>
        <w:rPr>
          <w:sz w:val="20"/>
          <w:szCs w:val="20"/>
        </w:rPr>
      </w:pPr>
    </w:p>
    <w:p w14:paraId="47583929" w14:textId="1E95B5D5" w:rsidR="00A63E2D" w:rsidRDefault="00A63E2D" w:rsidP="001A39FC">
      <w:pPr>
        <w:pStyle w:val="Newparagraph"/>
        <w:spacing w:line="360" w:lineRule="auto"/>
        <w:ind w:firstLine="0"/>
        <w:rPr>
          <w:sz w:val="20"/>
          <w:szCs w:val="20"/>
        </w:rPr>
      </w:pPr>
    </w:p>
    <w:p w14:paraId="706D8158" w14:textId="34080C6C" w:rsidR="00A63E2D" w:rsidRDefault="00A63E2D" w:rsidP="001A39FC">
      <w:pPr>
        <w:pStyle w:val="Newparagraph"/>
        <w:spacing w:line="360" w:lineRule="auto"/>
        <w:ind w:firstLine="0"/>
        <w:rPr>
          <w:sz w:val="20"/>
          <w:szCs w:val="20"/>
        </w:rPr>
      </w:pPr>
    </w:p>
    <w:p w14:paraId="4B7E4FBD" w14:textId="77777777" w:rsidR="00A63E2D" w:rsidRPr="00835F3F" w:rsidRDefault="00A63E2D" w:rsidP="001A39FC">
      <w:pPr>
        <w:pStyle w:val="Newparagraph"/>
        <w:spacing w:line="360" w:lineRule="auto"/>
        <w:ind w:firstLine="0"/>
        <w:rPr>
          <w:sz w:val="20"/>
          <w:szCs w:val="20"/>
        </w:rPr>
      </w:pPr>
    </w:p>
    <w:p w14:paraId="0F4422B5" w14:textId="52B3FF65" w:rsidR="006A0412" w:rsidRPr="006A0412" w:rsidRDefault="006809E2" w:rsidP="006A0412">
      <w:pPr>
        <w:pStyle w:val="Heading3"/>
        <w:spacing w:line="360" w:lineRule="auto"/>
        <w:rPr>
          <w:rFonts w:cs="Times New Roman"/>
          <w:sz w:val="20"/>
          <w:szCs w:val="20"/>
        </w:rPr>
      </w:pPr>
      <w:r>
        <w:rPr>
          <w:rFonts w:cs="Times New Roman"/>
          <w:sz w:val="20"/>
          <w:szCs w:val="20"/>
        </w:rPr>
        <w:lastRenderedPageBreak/>
        <w:t xml:space="preserve">Built Environment Features on the </w:t>
      </w:r>
      <w:r w:rsidR="00A8268E" w:rsidRPr="00835F3F">
        <w:rPr>
          <w:rFonts w:cs="Times New Roman"/>
          <w:sz w:val="20"/>
          <w:szCs w:val="20"/>
        </w:rPr>
        <w:t>Road Junc</w:t>
      </w:r>
      <w:r>
        <w:rPr>
          <w:rFonts w:cs="Times New Roman"/>
          <w:sz w:val="20"/>
          <w:szCs w:val="20"/>
        </w:rPr>
        <w:t>tion</w:t>
      </w:r>
    </w:p>
    <w:p w14:paraId="1073136E" w14:textId="0C5E9044" w:rsidR="00D57CA8" w:rsidRDefault="00A63E2D" w:rsidP="006A0412">
      <w:pPr>
        <w:spacing w:line="360" w:lineRule="auto"/>
        <w:rPr>
          <w:rFonts w:eastAsia="SimSun"/>
          <w:sz w:val="20"/>
          <w:szCs w:val="20"/>
          <w:lang w:eastAsia="zh-CN"/>
        </w:rPr>
      </w:pPr>
      <w:r>
        <w:rPr>
          <w:rFonts w:eastAsia="SimSun"/>
          <w:sz w:val="20"/>
          <w:szCs w:val="20"/>
          <w:lang w:eastAsia="zh-CN"/>
        </w:rPr>
        <w:t>F</w:t>
      </w:r>
      <w:r w:rsidR="006A0412" w:rsidRPr="006A0412">
        <w:rPr>
          <w:rFonts w:eastAsia="SimSun"/>
          <w:sz w:val="20"/>
          <w:szCs w:val="20"/>
          <w:lang w:eastAsia="zh-CN"/>
        </w:rPr>
        <w:t xml:space="preserve">our types of built environment </w:t>
      </w:r>
      <w:r w:rsidR="006A0412">
        <w:rPr>
          <w:rFonts w:eastAsia="SimSun"/>
          <w:sz w:val="20"/>
          <w:szCs w:val="20"/>
          <w:lang w:eastAsia="zh-CN"/>
        </w:rPr>
        <w:t>features</w:t>
      </w:r>
      <w:r w:rsidR="006A0412" w:rsidRPr="006A0412">
        <w:rPr>
          <w:rFonts w:eastAsia="SimSun"/>
          <w:sz w:val="20"/>
          <w:szCs w:val="20"/>
          <w:lang w:eastAsia="zh-CN"/>
        </w:rPr>
        <w:t xml:space="preserve"> </w:t>
      </w:r>
      <w:r>
        <w:rPr>
          <w:rFonts w:eastAsia="SimSun"/>
          <w:sz w:val="20"/>
          <w:szCs w:val="20"/>
          <w:lang w:eastAsia="zh-CN"/>
        </w:rPr>
        <w:t>a</w:t>
      </w:r>
      <w:r w:rsidR="006A0412" w:rsidRPr="006A0412">
        <w:rPr>
          <w:rFonts w:eastAsia="SimSun"/>
          <w:sz w:val="20"/>
          <w:szCs w:val="20"/>
          <w:lang w:eastAsia="zh-CN"/>
        </w:rPr>
        <w:t>re selected for the study</w:t>
      </w:r>
      <w:r w:rsidR="006A0412">
        <w:rPr>
          <w:rFonts w:eastAsia="SimSun"/>
          <w:sz w:val="20"/>
          <w:szCs w:val="20"/>
          <w:lang w:eastAsia="zh-CN"/>
        </w:rPr>
        <w:t>.</w:t>
      </w:r>
      <w:r w:rsidR="005A0238">
        <w:rPr>
          <w:rFonts w:eastAsia="SimSun"/>
          <w:sz w:val="20"/>
          <w:szCs w:val="20"/>
          <w:lang w:eastAsia="zh-CN"/>
        </w:rPr>
        <w:t xml:space="preserve"> </w:t>
      </w:r>
      <w:commentRangeStart w:id="180"/>
      <w:r w:rsidR="005A0238">
        <w:rPr>
          <w:rFonts w:eastAsia="SimSun"/>
          <w:sz w:val="20"/>
          <w:szCs w:val="20"/>
          <w:lang w:eastAsia="zh-CN"/>
        </w:rPr>
        <w:t>According to the contexts where the features are collected, features can represent the junc</w:t>
      </w:r>
      <w:r w:rsidR="006809E2">
        <w:rPr>
          <w:rFonts w:eastAsia="SimSun"/>
          <w:sz w:val="20"/>
          <w:szCs w:val="20"/>
          <w:lang w:eastAsia="zh-CN"/>
        </w:rPr>
        <w:t>tion's</w:t>
      </w:r>
      <w:r w:rsidR="005A0238">
        <w:rPr>
          <w:rFonts w:eastAsia="SimSun"/>
          <w:sz w:val="20"/>
          <w:szCs w:val="20"/>
          <w:lang w:eastAsia="zh-CN"/>
        </w:rPr>
        <w:t xml:space="preserve"> built environment information at a local or global scale. </w:t>
      </w:r>
      <w:commentRangeEnd w:id="180"/>
      <w:r w:rsidR="00270ADE">
        <w:rPr>
          <w:rStyle w:val="CommentReference"/>
          <w:rFonts w:eastAsia="SimSun"/>
          <w:lang w:eastAsia="en-US"/>
        </w:rPr>
        <w:commentReference w:id="180"/>
      </w:r>
      <w:commentRangeStart w:id="181"/>
      <w:r w:rsidR="006A0412" w:rsidRPr="006A0412">
        <w:rPr>
          <w:rFonts w:eastAsia="SimSun"/>
          <w:sz w:val="20"/>
          <w:szCs w:val="20"/>
          <w:lang w:eastAsia="zh-CN"/>
        </w:rPr>
        <w:t xml:space="preserve">Min-Max scaling </w:t>
      </w:r>
      <w:r w:rsidR="006A0412">
        <w:rPr>
          <w:rFonts w:eastAsia="SimSun"/>
          <w:sz w:val="20"/>
          <w:szCs w:val="20"/>
          <w:lang w:eastAsia="zh-CN"/>
        </w:rPr>
        <w:t xml:space="preserve">is applied </w:t>
      </w:r>
      <w:r>
        <w:rPr>
          <w:rFonts w:eastAsia="SimSun"/>
          <w:sz w:val="20"/>
          <w:szCs w:val="20"/>
          <w:lang w:eastAsia="zh-CN"/>
        </w:rPr>
        <w:t xml:space="preserve">to scale </w:t>
      </w:r>
      <w:r w:rsidR="006A0412">
        <w:rPr>
          <w:rFonts w:eastAsia="SimSun"/>
          <w:sz w:val="20"/>
          <w:szCs w:val="20"/>
          <w:lang w:eastAsia="zh-CN"/>
        </w:rPr>
        <w:t>the numerical variables to 0-1</w:t>
      </w:r>
      <w:commentRangeEnd w:id="181"/>
      <w:r w:rsidR="00270ADE">
        <w:rPr>
          <w:rStyle w:val="CommentReference"/>
          <w:rFonts w:eastAsia="SimSun"/>
          <w:lang w:eastAsia="en-US"/>
        </w:rPr>
        <w:commentReference w:id="181"/>
      </w:r>
      <w:r w:rsidR="006A0412">
        <w:rPr>
          <w:rFonts w:eastAsia="SimSun"/>
          <w:sz w:val="20"/>
          <w:szCs w:val="20"/>
          <w:lang w:eastAsia="zh-CN"/>
        </w:rPr>
        <w:t xml:space="preserve">. </w:t>
      </w:r>
    </w:p>
    <w:p w14:paraId="1B022D2B" w14:textId="7CA59F4A" w:rsidR="006A0412" w:rsidRDefault="006A0412" w:rsidP="006A0412">
      <w:pPr>
        <w:spacing w:line="360" w:lineRule="auto"/>
        <w:rPr>
          <w:rFonts w:eastAsia="SimSun"/>
          <w:sz w:val="20"/>
          <w:szCs w:val="20"/>
          <w:lang w:eastAsia="zh-CN"/>
        </w:rPr>
      </w:pPr>
    </w:p>
    <w:p w14:paraId="78DCD79C" w14:textId="6624478A" w:rsidR="006809E2" w:rsidRPr="00835F3F" w:rsidRDefault="006809E2" w:rsidP="006A0412">
      <w:pPr>
        <w:spacing w:line="360" w:lineRule="auto"/>
        <w:rPr>
          <w:rFonts w:eastAsia="SimSun"/>
          <w:sz w:val="20"/>
          <w:szCs w:val="20"/>
          <w:lang w:eastAsia="zh-CN"/>
        </w:rPr>
      </w:pPr>
      <w:r w:rsidRPr="008017F5">
        <w:rPr>
          <w:b/>
          <w:bCs/>
          <w:sz w:val="20"/>
          <w:szCs w:val="20"/>
        </w:rPr>
        <w:t>Table 2.</w:t>
      </w:r>
      <w:r w:rsidRPr="00835F3F">
        <w:rPr>
          <w:sz w:val="20"/>
          <w:szCs w:val="20"/>
        </w:rPr>
        <w:t xml:space="preserve"> </w:t>
      </w:r>
      <w:r w:rsidR="00480F40">
        <w:rPr>
          <w:sz w:val="20"/>
          <w:szCs w:val="20"/>
        </w:rPr>
        <w:t>Classification Groups and Details of Different Built Environment Features</w:t>
      </w:r>
    </w:p>
    <w:tbl>
      <w:tblPr>
        <w:tblW w:w="8800" w:type="dxa"/>
        <w:tblLook w:val="04A0" w:firstRow="1" w:lastRow="0" w:firstColumn="1" w:lastColumn="0" w:noHBand="0" w:noVBand="1"/>
      </w:tblPr>
      <w:tblGrid>
        <w:gridCol w:w="1701"/>
        <w:gridCol w:w="3686"/>
        <w:gridCol w:w="1276"/>
        <w:gridCol w:w="2137"/>
      </w:tblGrid>
      <w:tr w:rsidR="006A0412" w:rsidRPr="006A0412" w14:paraId="45582E34" w14:textId="77777777" w:rsidTr="000E3F2D">
        <w:trPr>
          <w:trHeight w:val="320"/>
        </w:trPr>
        <w:tc>
          <w:tcPr>
            <w:tcW w:w="1701" w:type="dxa"/>
            <w:tcBorders>
              <w:top w:val="single" w:sz="12" w:space="0" w:color="auto"/>
              <w:left w:val="nil"/>
              <w:bottom w:val="single" w:sz="12" w:space="0" w:color="auto"/>
              <w:right w:val="nil"/>
            </w:tcBorders>
            <w:shd w:val="clear" w:color="auto" w:fill="auto"/>
            <w:vAlign w:val="center"/>
            <w:hideMark/>
          </w:tcPr>
          <w:p w14:paraId="5BC73D63"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Group</w:t>
            </w:r>
          </w:p>
        </w:tc>
        <w:tc>
          <w:tcPr>
            <w:tcW w:w="3686" w:type="dxa"/>
            <w:tcBorders>
              <w:top w:val="single" w:sz="12" w:space="0" w:color="auto"/>
              <w:left w:val="nil"/>
              <w:bottom w:val="single" w:sz="12" w:space="0" w:color="auto"/>
              <w:right w:val="nil"/>
            </w:tcBorders>
            <w:shd w:val="clear" w:color="auto" w:fill="auto"/>
            <w:vAlign w:val="center"/>
            <w:hideMark/>
          </w:tcPr>
          <w:p w14:paraId="058AF8CD"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Indicators</w:t>
            </w:r>
          </w:p>
        </w:tc>
        <w:tc>
          <w:tcPr>
            <w:tcW w:w="1276" w:type="dxa"/>
            <w:tcBorders>
              <w:top w:val="single" w:sz="12" w:space="0" w:color="auto"/>
              <w:left w:val="nil"/>
              <w:bottom w:val="single" w:sz="12" w:space="0" w:color="auto"/>
              <w:right w:val="nil"/>
            </w:tcBorders>
            <w:shd w:val="clear" w:color="auto" w:fill="auto"/>
            <w:vAlign w:val="center"/>
            <w:hideMark/>
          </w:tcPr>
          <w:p w14:paraId="3F779149"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Spatial Scale</w:t>
            </w:r>
          </w:p>
        </w:tc>
        <w:tc>
          <w:tcPr>
            <w:tcW w:w="2137" w:type="dxa"/>
            <w:tcBorders>
              <w:top w:val="single" w:sz="12" w:space="0" w:color="auto"/>
              <w:left w:val="nil"/>
              <w:bottom w:val="single" w:sz="12" w:space="0" w:color="auto"/>
              <w:right w:val="nil"/>
            </w:tcBorders>
            <w:shd w:val="clear" w:color="auto" w:fill="auto"/>
            <w:vAlign w:val="center"/>
            <w:hideMark/>
          </w:tcPr>
          <w:p w14:paraId="690D7BED" w14:textId="698F00FA" w:rsidR="006A0412" w:rsidRPr="006A0412" w:rsidRDefault="006A0412" w:rsidP="005A0238">
            <w:pPr>
              <w:spacing w:line="240" w:lineRule="auto"/>
              <w:rPr>
                <w:b/>
                <w:bCs/>
                <w:noProof w:val="0"/>
                <w:color w:val="000000"/>
                <w:sz w:val="20"/>
                <w:szCs w:val="20"/>
                <w:lang w:eastAsia="zh-CN"/>
              </w:rPr>
            </w:pPr>
            <w:del w:id="182" w:author="Chen, Huanfa" w:date="2023-02-24T13:35:00Z">
              <w:r w:rsidRPr="006A0412" w:rsidDel="00270ADE">
                <w:rPr>
                  <w:b/>
                  <w:bCs/>
                  <w:noProof w:val="0"/>
                  <w:color w:val="000000"/>
                  <w:sz w:val="20"/>
                  <w:szCs w:val="20"/>
                  <w:lang w:eastAsia="zh-CN"/>
                </w:rPr>
                <w:delText>Measure</w:delText>
              </w:r>
            </w:del>
            <w:ins w:id="183" w:author="Chen, Huanfa" w:date="2023-02-24T13:35:00Z">
              <w:r w:rsidR="00270ADE">
                <w:rPr>
                  <w:b/>
                  <w:bCs/>
                  <w:noProof w:val="0"/>
                  <w:color w:val="000000"/>
                  <w:sz w:val="20"/>
                  <w:szCs w:val="20"/>
                  <w:lang w:eastAsia="zh-CN"/>
                </w:rPr>
                <w:t>Type</w:t>
              </w:r>
            </w:ins>
          </w:p>
        </w:tc>
      </w:tr>
      <w:tr w:rsidR="006A0412" w:rsidRPr="006A0412" w14:paraId="05DC39A8" w14:textId="77777777" w:rsidTr="000E3F2D">
        <w:trPr>
          <w:trHeight w:val="320"/>
        </w:trPr>
        <w:tc>
          <w:tcPr>
            <w:tcW w:w="1701" w:type="dxa"/>
            <w:vMerge w:val="restart"/>
            <w:tcBorders>
              <w:top w:val="single" w:sz="8" w:space="0" w:color="auto"/>
              <w:left w:val="nil"/>
              <w:bottom w:val="single" w:sz="8" w:space="0" w:color="000000"/>
              <w:right w:val="nil"/>
            </w:tcBorders>
            <w:shd w:val="clear" w:color="auto" w:fill="auto"/>
            <w:vAlign w:val="center"/>
            <w:hideMark/>
          </w:tcPr>
          <w:p w14:paraId="62F16B70" w14:textId="0BB74ECF" w:rsidR="006A0412" w:rsidRPr="006A0412" w:rsidRDefault="0095258B" w:rsidP="005A0238">
            <w:pPr>
              <w:spacing w:line="240" w:lineRule="auto"/>
              <w:rPr>
                <w:b/>
                <w:bCs/>
                <w:noProof w:val="0"/>
                <w:color w:val="000000"/>
                <w:sz w:val="20"/>
                <w:szCs w:val="20"/>
                <w:lang w:eastAsia="zh-CN"/>
              </w:rPr>
            </w:pPr>
            <w:r>
              <w:rPr>
                <w:b/>
                <w:bCs/>
                <w:noProof w:val="0"/>
                <w:color w:val="000000"/>
                <w:sz w:val="20"/>
                <w:szCs w:val="20"/>
                <w:lang w:eastAsia="zh-CN"/>
              </w:rPr>
              <w:t>Land use</w:t>
            </w:r>
            <w:r w:rsidR="005A0238">
              <w:rPr>
                <w:b/>
                <w:bCs/>
                <w:noProof w:val="0"/>
                <w:color w:val="000000"/>
                <w:sz w:val="20"/>
                <w:szCs w:val="20"/>
                <w:lang w:eastAsia="zh-CN"/>
              </w:rPr>
              <w:t xml:space="preserve"> </w:t>
            </w:r>
            <w:r w:rsidR="002942A4">
              <w:rPr>
                <w:b/>
                <w:bCs/>
                <w:noProof w:val="0"/>
                <w:color w:val="000000"/>
                <w:sz w:val="20"/>
                <w:szCs w:val="20"/>
                <w:lang w:eastAsia="zh-CN"/>
              </w:rPr>
              <w:t xml:space="preserve">and </w:t>
            </w:r>
            <w:r w:rsidR="002942A4" w:rsidRPr="006A0412">
              <w:rPr>
                <w:b/>
                <w:bCs/>
                <w:noProof w:val="0"/>
                <w:color w:val="000000"/>
                <w:sz w:val="20"/>
                <w:szCs w:val="20"/>
                <w:lang w:eastAsia="zh-CN"/>
              </w:rPr>
              <w:t>Activities</w:t>
            </w:r>
          </w:p>
        </w:tc>
        <w:tc>
          <w:tcPr>
            <w:tcW w:w="3686" w:type="dxa"/>
            <w:tcBorders>
              <w:top w:val="nil"/>
              <w:left w:val="nil"/>
              <w:bottom w:val="single" w:sz="8" w:space="0" w:color="auto"/>
              <w:right w:val="nil"/>
            </w:tcBorders>
            <w:shd w:val="clear" w:color="auto" w:fill="auto"/>
            <w:vAlign w:val="center"/>
            <w:hideMark/>
          </w:tcPr>
          <w:p w14:paraId="62B38CC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POI diversity</w:t>
            </w:r>
          </w:p>
        </w:tc>
        <w:tc>
          <w:tcPr>
            <w:tcW w:w="1276" w:type="dxa"/>
            <w:vMerge w:val="restart"/>
            <w:tcBorders>
              <w:top w:val="single" w:sz="8" w:space="0" w:color="auto"/>
              <w:left w:val="nil"/>
              <w:bottom w:val="single" w:sz="8" w:space="0" w:color="000000"/>
              <w:right w:val="nil"/>
            </w:tcBorders>
            <w:shd w:val="clear" w:color="auto" w:fill="auto"/>
            <w:vAlign w:val="center"/>
            <w:hideMark/>
          </w:tcPr>
          <w:p w14:paraId="1D2C165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8" w:space="0" w:color="auto"/>
              <w:left w:val="nil"/>
              <w:bottom w:val="single" w:sz="8" w:space="0" w:color="000000"/>
              <w:right w:val="nil"/>
            </w:tcBorders>
            <w:shd w:val="clear" w:color="auto" w:fill="auto"/>
            <w:vAlign w:val="center"/>
            <w:hideMark/>
          </w:tcPr>
          <w:p w14:paraId="3F60F678" w14:textId="655982F8" w:rsidR="006A0412" w:rsidRPr="006A0412" w:rsidRDefault="006A0412" w:rsidP="005A0238">
            <w:pPr>
              <w:spacing w:line="240" w:lineRule="auto"/>
              <w:rPr>
                <w:noProof w:val="0"/>
                <w:color w:val="000000"/>
                <w:sz w:val="20"/>
                <w:szCs w:val="20"/>
                <w:lang w:eastAsia="zh-CN"/>
              </w:rPr>
            </w:pPr>
            <w:del w:id="184" w:author="Chen, Huanfa" w:date="2023-02-24T13:35:00Z">
              <w:r w:rsidRPr="006A0412" w:rsidDel="00270ADE">
                <w:rPr>
                  <w:rFonts w:asciiTheme="minorEastAsia" w:eastAsiaTheme="minorEastAsia" w:hAnsiTheme="minorEastAsia" w:hint="eastAsia"/>
                  <w:noProof w:val="0"/>
                  <w:color w:val="000000"/>
                  <w:sz w:val="20"/>
                  <w:szCs w:val="20"/>
                  <w:lang w:eastAsia="zh-CN"/>
                </w:rPr>
                <w:delText>0-1(Min-Max)</w:delText>
              </w:r>
            </w:del>
            <w:ins w:id="185" w:author="Chen, Huanfa" w:date="2023-02-24T13:35:00Z">
              <w:r w:rsidR="00270ADE">
                <w:rPr>
                  <w:noProof w:val="0"/>
                  <w:color w:val="000000"/>
                  <w:sz w:val="20"/>
                  <w:szCs w:val="20"/>
                  <w:lang w:eastAsia="zh-CN"/>
                </w:rPr>
                <w:t>Numeric</w:t>
              </w:r>
            </w:ins>
          </w:p>
        </w:tc>
      </w:tr>
      <w:tr w:rsidR="006A0412" w:rsidRPr="006A0412" w14:paraId="1D96C801"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C9C9042"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D5736F3"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culture POI in 50m</w:t>
            </w:r>
          </w:p>
        </w:tc>
        <w:tc>
          <w:tcPr>
            <w:tcW w:w="1276" w:type="dxa"/>
            <w:vMerge/>
            <w:tcBorders>
              <w:top w:val="single" w:sz="8" w:space="0" w:color="auto"/>
              <w:left w:val="nil"/>
              <w:bottom w:val="single" w:sz="8" w:space="0" w:color="000000"/>
              <w:right w:val="nil"/>
            </w:tcBorders>
            <w:vAlign w:val="center"/>
            <w:hideMark/>
          </w:tcPr>
          <w:p w14:paraId="25E3F59A"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3551C8F2" w14:textId="77777777" w:rsidR="006A0412" w:rsidRPr="006A0412" w:rsidRDefault="006A0412" w:rsidP="005A0238">
            <w:pPr>
              <w:spacing w:line="240" w:lineRule="auto"/>
              <w:rPr>
                <w:noProof w:val="0"/>
                <w:color w:val="000000"/>
                <w:sz w:val="20"/>
                <w:szCs w:val="20"/>
                <w:lang w:eastAsia="zh-CN"/>
              </w:rPr>
            </w:pPr>
          </w:p>
        </w:tc>
      </w:tr>
      <w:tr w:rsidR="006A0412" w:rsidRPr="006A0412" w14:paraId="61549BDF"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3C838AE8"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D74B72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food &amp; drink POI in 50m</w:t>
            </w:r>
          </w:p>
        </w:tc>
        <w:tc>
          <w:tcPr>
            <w:tcW w:w="1276" w:type="dxa"/>
            <w:vMerge/>
            <w:tcBorders>
              <w:top w:val="single" w:sz="8" w:space="0" w:color="auto"/>
              <w:left w:val="nil"/>
              <w:bottom w:val="single" w:sz="8" w:space="0" w:color="000000"/>
              <w:right w:val="nil"/>
            </w:tcBorders>
            <w:vAlign w:val="center"/>
            <w:hideMark/>
          </w:tcPr>
          <w:p w14:paraId="21A2467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6975A555" w14:textId="77777777" w:rsidR="006A0412" w:rsidRPr="006A0412" w:rsidRDefault="006A0412" w:rsidP="005A0238">
            <w:pPr>
              <w:spacing w:line="240" w:lineRule="auto"/>
              <w:rPr>
                <w:noProof w:val="0"/>
                <w:color w:val="000000"/>
                <w:sz w:val="20"/>
                <w:szCs w:val="20"/>
                <w:lang w:eastAsia="zh-CN"/>
              </w:rPr>
            </w:pPr>
          </w:p>
        </w:tc>
      </w:tr>
      <w:tr w:rsidR="006A0412" w:rsidRPr="006A0412" w14:paraId="16CD082F"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05ECACB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63AB38E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hotel POI in 50m</w:t>
            </w:r>
          </w:p>
        </w:tc>
        <w:tc>
          <w:tcPr>
            <w:tcW w:w="1276" w:type="dxa"/>
            <w:vMerge/>
            <w:tcBorders>
              <w:top w:val="single" w:sz="8" w:space="0" w:color="auto"/>
              <w:left w:val="nil"/>
              <w:bottom w:val="single" w:sz="8" w:space="0" w:color="000000"/>
              <w:right w:val="nil"/>
            </w:tcBorders>
            <w:vAlign w:val="center"/>
            <w:hideMark/>
          </w:tcPr>
          <w:p w14:paraId="3AB3E8BD"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2F4722E" w14:textId="77777777" w:rsidR="006A0412" w:rsidRPr="006A0412" w:rsidRDefault="006A0412" w:rsidP="005A0238">
            <w:pPr>
              <w:spacing w:line="240" w:lineRule="auto"/>
              <w:rPr>
                <w:noProof w:val="0"/>
                <w:color w:val="000000"/>
                <w:sz w:val="20"/>
                <w:szCs w:val="20"/>
                <w:lang w:eastAsia="zh-CN"/>
              </w:rPr>
            </w:pPr>
          </w:p>
        </w:tc>
      </w:tr>
      <w:tr w:rsidR="006A0412" w:rsidRPr="006A0412" w14:paraId="535723F5"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52BFB2C3"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F39CBD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education POI in 50m</w:t>
            </w:r>
          </w:p>
        </w:tc>
        <w:tc>
          <w:tcPr>
            <w:tcW w:w="1276" w:type="dxa"/>
            <w:vMerge/>
            <w:tcBorders>
              <w:top w:val="single" w:sz="8" w:space="0" w:color="auto"/>
              <w:left w:val="nil"/>
              <w:bottom w:val="single" w:sz="8" w:space="0" w:color="000000"/>
              <w:right w:val="nil"/>
            </w:tcBorders>
            <w:vAlign w:val="center"/>
            <w:hideMark/>
          </w:tcPr>
          <w:p w14:paraId="074CD6C3"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9D7B568" w14:textId="77777777" w:rsidR="006A0412" w:rsidRPr="006A0412" w:rsidRDefault="006A0412" w:rsidP="005A0238">
            <w:pPr>
              <w:spacing w:line="240" w:lineRule="auto"/>
              <w:rPr>
                <w:noProof w:val="0"/>
                <w:color w:val="000000"/>
                <w:sz w:val="20"/>
                <w:szCs w:val="20"/>
                <w:lang w:eastAsia="zh-CN"/>
              </w:rPr>
            </w:pPr>
          </w:p>
        </w:tc>
      </w:tr>
      <w:tr w:rsidR="006A0412" w:rsidRPr="006A0412" w14:paraId="2C58912B"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510B4B4A"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3954353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shops &amp; malls POI in 50m</w:t>
            </w:r>
          </w:p>
        </w:tc>
        <w:tc>
          <w:tcPr>
            <w:tcW w:w="1276" w:type="dxa"/>
            <w:vMerge/>
            <w:tcBorders>
              <w:top w:val="single" w:sz="8" w:space="0" w:color="auto"/>
              <w:left w:val="nil"/>
              <w:bottom w:val="single" w:sz="8" w:space="0" w:color="000000"/>
              <w:right w:val="nil"/>
            </w:tcBorders>
            <w:vAlign w:val="center"/>
            <w:hideMark/>
          </w:tcPr>
          <w:p w14:paraId="6E897470"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A44CC26" w14:textId="77777777" w:rsidR="006A0412" w:rsidRPr="006A0412" w:rsidRDefault="006A0412" w:rsidP="005A0238">
            <w:pPr>
              <w:spacing w:line="240" w:lineRule="auto"/>
              <w:rPr>
                <w:noProof w:val="0"/>
                <w:color w:val="000000"/>
                <w:sz w:val="20"/>
                <w:szCs w:val="20"/>
                <w:lang w:eastAsia="zh-CN"/>
              </w:rPr>
            </w:pPr>
          </w:p>
        </w:tc>
      </w:tr>
      <w:tr w:rsidR="006A0412" w:rsidRPr="006A0412" w14:paraId="05DBECD5" w14:textId="77777777" w:rsidTr="000E3F2D">
        <w:trPr>
          <w:trHeight w:val="306"/>
        </w:trPr>
        <w:tc>
          <w:tcPr>
            <w:tcW w:w="1701" w:type="dxa"/>
            <w:vMerge/>
            <w:tcBorders>
              <w:top w:val="single" w:sz="8" w:space="0" w:color="auto"/>
              <w:left w:val="nil"/>
              <w:bottom w:val="single" w:sz="4" w:space="0" w:color="auto"/>
              <w:right w:val="nil"/>
            </w:tcBorders>
            <w:vAlign w:val="center"/>
            <w:hideMark/>
          </w:tcPr>
          <w:p w14:paraId="5CC5DD69"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4" w:space="0" w:color="auto"/>
              <w:right w:val="nil"/>
            </w:tcBorders>
            <w:shd w:val="clear" w:color="auto" w:fill="auto"/>
            <w:vAlign w:val="center"/>
            <w:hideMark/>
          </w:tcPr>
          <w:p w14:paraId="2DCBE73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pub &amp; bar POI in 50m</w:t>
            </w:r>
          </w:p>
        </w:tc>
        <w:tc>
          <w:tcPr>
            <w:tcW w:w="1276" w:type="dxa"/>
            <w:vMerge/>
            <w:tcBorders>
              <w:top w:val="single" w:sz="8" w:space="0" w:color="auto"/>
              <w:left w:val="nil"/>
              <w:bottom w:val="single" w:sz="4" w:space="0" w:color="auto"/>
              <w:right w:val="nil"/>
            </w:tcBorders>
            <w:vAlign w:val="center"/>
            <w:hideMark/>
          </w:tcPr>
          <w:p w14:paraId="02726CFF"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4" w:space="0" w:color="auto"/>
              <w:right w:val="nil"/>
            </w:tcBorders>
            <w:vAlign w:val="center"/>
            <w:hideMark/>
          </w:tcPr>
          <w:p w14:paraId="7ACC2CB4" w14:textId="77777777" w:rsidR="006A0412" w:rsidRPr="006A0412" w:rsidRDefault="006A0412" w:rsidP="005A0238">
            <w:pPr>
              <w:spacing w:line="240" w:lineRule="auto"/>
              <w:rPr>
                <w:noProof w:val="0"/>
                <w:color w:val="000000"/>
                <w:sz w:val="20"/>
                <w:szCs w:val="20"/>
                <w:lang w:eastAsia="zh-CN"/>
              </w:rPr>
            </w:pPr>
          </w:p>
        </w:tc>
      </w:tr>
      <w:tr w:rsidR="006A0412" w:rsidRPr="006A0412" w14:paraId="3A707C53" w14:textId="77777777" w:rsidTr="000E3F2D">
        <w:trPr>
          <w:trHeight w:val="320"/>
        </w:trPr>
        <w:tc>
          <w:tcPr>
            <w:tcW w:w="1701" w:type="dxa"/>
            <w:vMerge w:val="restart"/>
            <w:tcBorders>
              <w:top w:val="single" w:sz="4" w:space="0" w:color="auto"/>
              <w:left w:val="nil"/>
              <w:bottom w:val="single" w:sz="8" w:space="0" w:color="000000"/>
              <w:right w:val="nil"/>
            </w:tcBorders>
            <w:shd w:val="clear" w:color="auto" w:fill="auto"/>
            <w:vAlign w:val="center"/>
            <w:hideMark/>
          </w:tcPr>
          <w:p w14:paraId="61196019" w14:textId="04C3FE9C" w:rsidR="006A0412" w:rsidRPr="006A0412" w:rsidRDefault="005A0238" w:rsidP="005A0238">
            <w:pPr>
              <w:spacing w:line="240" w:lineRule="auto"/>
              <w:rPr>
                <w:b/>
                <w:bCs/>
                <w:noProof w:val="0"/>
                <w:color w:val="000000"/>
                <w:sz w:val="20"/>
                <w:szCs w:val="20"/>
                <w:lang w:eastAsia="zh-CN"/>
              </w:rPr>
            </w:pPr>
            <w:r>
              <w:rPr>
                <w:b/>
                <w:bCs/>
                <w:noProof w:val="0"/>
                <w:color w:val="000000"/>
                <w:sz w:val="20"/>
                <w:szCs w:val="20"/>
                <w:lang w:eastAsia="zh-CN"/>
              </w:rPr>
              <w:t xml:space="preserve">Road </w:t>
            </w:r>
            <w:r w:rsidR="006A0412" w:rsidRPr="006A0412">
              <w:rPr>
                <w:b/>
                <w:bCs/>
                <w:noProof w:val="0"/>
                <w:color w:val="000000"/>
                <w:sz w:val="20"/>
                <w:szCs w:val="20"/>
                <w:lang w:eastAsia="zh-CN"/>
              </w:rPr>
              <w:t>Junction Structure and Facility</w:t>
            </w:r>
          </w:p>
        </w:tc>
        <w:tc>
          <w:tcPr>
            <w:tcW w:w="3686" w:type="dxa"/>
            <w:tcBorders>
              <w:top w:val="single" w:sz="4" w:space="0" w:color="auto"/>
              <w:left w:val="nil"/>
              <w:bottom w:val="single" w:sz="8" w:space="0" w:color="auto"/>
              <w:right w:val="nil"/>
            </w:tcBorders>
            <w:shd w:val="clear" w:color="auto" w:fill="auto"/>
            <w:vAlign w:val="center"/>
            <w:hideMark/>
          </w:tcPr>
          <w:p w14:paraId="25888C2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val="en-US" w:eastAsia="zh-CN"/>
              </w:rPr>
              <w:t>Minimum distance to nearest junctions</w:t>
            </w:r>
          </w:p>
        </w:tc>
        <w:tc>
          <w:tcPr>
            <w:tcW w:w="1276" w:type="dxa"/>
            <w:vMerge w:val="restart"/>
            <w:tcBorders>
              <w:top w:val="single" w:sz="4" w:space="0" w:color="auto"/>
              <w:left w:val="nil"/>
              <w:bottom w:val="single" w:sz="8" w:space="0" w:color="000000"/>
              <w:right w:val="nil"/>
            </w:tcBorders>
            <w:shd w:val="clear" w:color="auto" w:fill="auto"/>
            <w:vAlign w:val="center"/>
            <w:hideMark/>
          </w:tcPr>
          <w:p w14:paraId="0276862C"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4" w:space="0" w:color="auto"/>
              <w:left w:val="nil"/>
              <w:bottom w:val="single" w:sz="8" w:space="0" w:color="000000"/>
              <w:right w:val="nil"/>
            </w:tcBorders>
            <w:shd w:val="clear" w:color="auto" w:fill="auto"/>
            <w:vAlign w:val="center"/>
            <w:hideMark/>
          </w:tcPr>
          <w:p w14:paraId="18060813" w14:textId="38B2024D" w:rsidR="006A0412" w:rsidRPr="006A0412" w:rsidRDefault="006A0412" w:rsidP="005A0238">
            <w:pPr>
              <w:spacing w:line="240" w:lineRule="auto"/>
              <w:rPr>
                <w:noProof w:val="0"/>
                <w:color w:val="000000"/>
                <w:sz w:val="20"/>
                <w:szCs w:val="20"/>
                <w:lang w:eastAsia="zh-CN"/>
              </w:rPr>
            </w:pPr>
            <w:del w:id="186" w:author="Chen, Huanfa" w:date="2023-02-24T13:35:00Z">
              <w:r w:rsidRPr="006A0412" w:rsidDel="00270ADE">
                <w:rPr>
                  <w:noProof w:val="0"/>
                  <w:color w:val="000000"/>
                  <w:sz w:val="20"/>
                  <w:szCs w:val="20"/>
                  <w:lang w:eastAsia="zh-CN"/>
                </w:rPr>
                <w:delText>0-1(Min-Max)</w:delText>
              </w:r>
            </w:del>
            <w:ins w:id="187" w:author="Chen, Huanfa" w:date="2023-02-24T13:35:00Z">
              <w:r w:rsidR="00270ADE">
                <w:rPr>
                  <w:noProof w:val="0"/>
                  <w:color w:val="000000"/>
                  <w:sz w:val="20"/>
                  <w:szCs w:val="20"/>
                  <w:lang w:eastAsia="zh-CN"/>
                </w:rPr>
                <w:t>Numeric</w:t>
              </w:r>
            </w:ins>
          </w:p>
        </w:tc>
      </w:tr>
      <w:tr w:rsidR="006A0412" w:rsidRPr="006A0412" w14:paraId="3516E92C"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085E4835"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2404DAB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val="en-US" w:eastAsia="zh-CN"/>
              </w:rPr>
              <w:t>Count of roads connected</w:t>
            </w:r>
          </w:p>
        </w:tc>
        <w:tc>
          <w:tcPr>
            <w:tcW w:w="1276" w:type="dxa"/>
            <w:vMerge/>
            <w:tcBorders>
              <w:top w:val="single" w:sz="12" w:space="0" w:color="auto"/>
              <w:left w:val="nil"/>
              <w:bottom w:val="single" w:sz="8" w:space="0" w:color="000000"/>
              <w:right w:val="nil"/>
            </w:tcBorders>
            <w:vAlign w:val="center"/>
            <w:hideMark/>
          </w:tcPr>
          <w:p w14:paraId="69487B6B"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12" w:space="0" w:color="auto"/>
              <w:left w:val="nil"/>
              <w:bottom w:val="single" w:sz="8" w:space="0" w:color="000000"/>
              <w:right w:val="nil"/>
            </w:tcBorders>
            <w:vAlign w:val="center"/>
            <w:hideMark/>
          </w:tcPr>
          <w:p w14:paraId="1CB3B441" w14:textId="77777777" w:rsidR="006A0412" w:rsidRPr="006A0412" w:rsidRDefault="006A0412" w:rsidP="005A0238">
            <w:pPr>
              <w:spacing w:line="240" w:lineRule="auto"/>
              <w:rPr>
                <w:noProof w:val="0"/>
                <w:color w:val="000000"/>
                <w:sz w:val="20"/>
                <w:szCs w:val="20"/>
                <w:lang w:eastAsia="zh-CN"/>
              </w:rPr>
            </w:pPr>
          </w:p>
        </w:tc>
      </w:tr>
      <w:tr w:rsidR="006A0412" w:rsidRPr="006A0412" w14:paraId="3FAC2A39" w14:textId="77777777" w:rsidTr="000E3F2D">
        <w:trPr>
          <w:trHeight w:val="510"/>
        </w:trPr>
        <w:tc>
          <w:tcPr>
            <w:tcW w:w="1701" w:type="dxa"/>
            <w:vMerge/>
            <w:tcBorders>
              <w:top w:val="single" w:sz="12" w:space="0" w:color="auto"/>
              <w:left w:val="nil"/>
              <w:bottom w:val="single" w:sz="8" w:space="0" w:color="000000"/>
              <w:right w:val="nil"/>
            </w:tcBorders>
            <w:vAlign w:val="center"/>
            <w:hideMark/>
          </w:tcPr>
          <w:p w14:paraId="4AFC025E"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0F3B1A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Maximum max speed of roads connected</w:t>
            </w:r>
          </w:p>
        </w:tc>
        <w:tc>
          <w:tcPr>
            <w:tcW w:w="1276" w:type="dxa"/>
            <w:vMerge/>
            <w:tcBorders>
              <w:top w:val="single" w:sz="12" w:space="0" w:color="auto"/>
              <w:left w:val="nil"/>
              <w:bottom w:val="single" w:sz="8" w:space="0" w:color="000000"/>
              <w:right w:val="nil"/>
            </w:tcBorders>
            <w:vAlign w:val="center"/>
            <w:hideMark/>
          </w:tcPr>
          <w:p w14:paraId="5FF2536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12" w:space="0" w:color="auto"/>
              <w:left w:val="nil"/>
              <w:bottom w:val="single" w:sz="8" w:space="0" w:color="000000"/>
              <w:right w:val="nil"/>
            </w:tcBorders>
            <w:vAlign w:val="center"/>
            <w:hideMark/>
          </w:tcPr>
          <w:p w14:paraId="6E75FE5D" w14:textId="77777777" w:rsidR="006A0412" w:rsidRPr="006A0412" w:rsidRDefault="006A0412" w:rsidP="005A0238">
            <w:pPr>
              <w:spacing w:line="240" w:lineRule="auto"/>
              <w:rPr>
                <w:noProof w:val="0"/>
                <w:color w:val="000000"/>
                <w:sz w:val="20"/>
                <w:szCs w:val="20"/>
                <w:lang w:eastAsia="zh-CN"/>
              </w:rPr>
            </w:pPr>
          </w:p>
        </w:tc>
      </w:tr>
      <w:tr w:rsidR="00270ADE" w:rsidRPr="006A0412" w14:paraId="5CF062A7" w14:textId="77777777" w:rsidTr="00B8791C">
        <w:trPr>
          <w:trHeight w:val="1362"/>
        </w:trPr>
        <w:tc>
          <w:tcPr>
            <w:tcW w:w="1701" w:type="dxa"/>
            <w:vMerge/>
            <w:tcBorders>
              <w:top w:val="single" w:sz="12" w:space="0" w:color="auto"/>
              <w:left w:val="nil"/>
              <w:bottom w:val="single" w:sz="8" w:space="0" w:color="000000"/>
              <w:right w:val="nil"/>
            </w:tcBorders>
            <w:vAlign w:val="center"/>
            <w:hideMark/>
          </w:tcPr>
          <w:p w14:paraId="4ADCB109" w14:textId="77777777" w:rsidR="00270ADE" w:rsidRPr="006A0412" w:rsidRDefault="00270ADE" w:rsidP="005A0238">
            <w:pPr>
              <w:spacing w:line="240" w:lineRule="auto"/>
              <w:rPr>
                <w:b/>
                <w:bCs/>
                <w:noProof w:val="0"/>
                <w:color w:val="000000"/>
                <w:sz w:val="20"/>
                <w:szCs w:val="20"/>
                <w:lang w:eastAsia="zh-CN"/>
              </w:rPr>
            </w:pPr>
          </w:p>
        </w:tc>
        <w:tc>
          <w:tcPr>
            <w:tcW w:w="3686" w:type="dxa"/>
            <w:tcBorders>
              <w:top w:val="nil"/>
              <w:left w:val="nil"/>
              <w:bottom w:val="single" w:sz="8" w:space="0" w:color="000000"/>
              <w:right w:val="nil"/>
            </w:tcBorders>
            <w:shd w:val="clear" w:color="auto" w:fill="auto"/>
            <w:vAlign w:val="center"/>
            <w:hideMark/>
          </w:tcPr>
          <w:p w14:paraId="0F80886E" w14:textId="77777777" w:rsidR="00270ADE" w:rsidRPr="006A0412" w:rsidRDefault="00270ADE" w:rsidP="005A0238">
            <w:pPr>
              <w:spacing w:line="240" w:lineRule="auto"/>
              <w:rPr>
                <w:noProof w:val="0"/>
                <w:color w:val="000000"/>
                <w:sz w:val="20"/>
                <w:szCs w:val="20"/>
                <w:lang w:eastAsia="zh-CN"/>
              </w:rPr>
            </w:pPr>
            <w:r w:rsidRPr="006A0412">
              <w:rPr>
                <w:noProof w:val="0"/>
                <w:color w:val="000000"/>
                <w:sz w:val="20"/>
                <w:szCs w:val="20"/>
                <w:lang w:eastAsia="zh-CN"/>
              </w:rPr>
              <w:t>Level of roads connected</w:t>
            </w:r>
          </w:p>
        </w:tc>
        <w:tc>
          <w:tcPr>
            <w:tcW w:w="1276" w:type="dxa"/>
            <w:tcBorders>
              <w:top w:val="nil"/>
              <w:left w:val="nil"/>
              <w:bottom w:val="single" w:sz="8" w:space="0" w:color="000000"/>
              <w:right w:val="nil"/>
            </w:tcBorders>
            <w:shd w:val="clear" w:color="auto" w:fill="auto"/>
            <w:vAlign w:val="center"/>
            <w:hideMark/>
          </w:tcPr>
          <w:p w14:paraId="50FE957D" w14:textId="77777777" w:rsidR="00270ADE" w:rsidRPr="006A0412" w:rsidRDefault="00270ADE"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tcBorders>
              <w:top w:val="nil"/>
              <w:left w:val="nil"/>
              <w:right w:val="nil"/>
            </w:tcBorders>
            <w:shd w:val="clear" w:color="auto" w:fill="auto"/>
            <w:vAlign w:val="center"/>
            <w:hideMark/>
          </w:tcPr>
          <w:p w14:paraId="0C2EAC4E" w14:textId="77777777" w:rsidR="00270ADE" w:rsidRPr="006A0412" w:rsidRDefault="00270ADE" w:rsidP="005A0238">
            <w:pPr>
              <w:spacing w:line="240" w:lineRule="auto"/>
              <w:rPr>
                <w:noProof w:val="0"/>
                <w:color w:val="000000"/>
                <w:sz w:val="20"/>
                <w:szCs w:val="20"/>
                <w:lang w:eastAsia="zh-CN"/>
              </w:rPr>
            </w:pPr>
            <w:ins w:id="188" w:author="Chen, Huanfa" w:date="2023-02-24T13:35:00Z">
              <w:r>
                <w:rPr>
                  <w:noProof w:val="0"/>
                  <w:color w:val="000000"/>
                  <w:sz w:val="20"/>
                  <w:szCs w:val="20"/>
                  <w:lang w:eastAsia="zh-CN"/>
                </w:rPr>
                <w:t>Categorical (</w:t>
              </w:r>
            </w:ins>
            <w:del w:id="189" w:author="Chen, Huanfa" w:date="2023-02-24T13:35:00Z">
              <w:r w:rsidRPr="006A0412" w:rsidDel="00270ADE">
                <w:rPr>
                  <w:noProof w:val="0"/>
                  <w:color w:val="000000"/>
                  <w:sz w:val="20"/>
                  <w:szCs w:val="20"/>
                  <w:lang w:eastAsia="zh-CN"/>
                </w:rPr>
                <w:delText>0-</w:delText>
              </w:r>
            </w:del>
            <w:del w:id="190" w:author="Chen, Huanfa" w:date="2023-02-24T13:36:00Z">
              <w:r w:rsidDel="00270ADE">
                <w:rPr>
                  <w:noProof w:val="0"/>
                  <w:color w:val="000000"/>
                  <w:sz w:val="20"/>
                  <w:szCs w:val="20"/>
                  <w:lang w:eastAsia="zh-CN"/>
                </w:rPr>
                <w:delText>A</w:delText>
              </w:r>
            </w:del>
            <w:ins w:id="191" w:author="Chen, Huanfa" w:date="2023-02-24T13:36:00Z">
              <w:r>
                <w:rPr>
                  <w:noProof w:val="0"/>
                  <w:color w:val="000000"/>
                  <w:sz w:val="20"/>
                  <w:szCs w:val="20"/>
                  <w:lang w:eastAsia="zh-CN"/>
                </w:rPr>
                <w:t>a</w:t>
              </w:r>
            </w:ins>
            <w:r>
              <w:rPr>
                <w:noProof w:val="0"/>
                <w:color w:val="000000"/>
                <w:sz w:val="20"/>
                <w:szCs w:val="20"/>
                <w:lang w:eastAsia="zh-CN"/>
              </w:rPr>
              <w:t>ll</w:t>
            </w:r>
            <w:r w:rsidRPr="006A0412">
              <w:rPr>
                <w:noProof w:val="0"/>
                <w:color w:val="000000"/>
                <w:sz w:val="20"/>
                <w:szCs w:val="20"/>
                <w:lang w:eastAsia="zh-CN"/>
              </w:rPr>
              <w:t xml:space="preserve"> minor road,</w:t>
            </w:r>
            <w:ins w:id="192" w:author="Chen, Huanfa" w:date="2023-02-24T13:35:00Z">
              <w:r>
                <w:rPr>
                  <w:noProof w:val="0"/>
                  <w:color w:val="000000"/>
                  <w:sz w:val="20"/>
                  <w:szCs w:val="20"/>
                  <w:lang w:eastAsia="zh-CN"/>
                </w:rPr>
                <w:t xml:space="preserve"> </w:t>
              </w:r>
            </w:ins>
            <w:ins w:id="193" w:author="Chen, Huanfa" w:date="2023-02-24T13:36:00Z">
              <w:r>
                <w:rPr>
                  <w:noProof w:val="0"/>
                  <w:color w:val="000000"/>
                  <w:sz w:val="20"/>
                  <w:szCs w:val="20"/>
                  <w:lang w:eastAsia="zh-CN"/>
                </w:rPr>
                <w:t>m</w:t>
              </w:r>
              <w:r w:rsidRPr="006A0412">
                <w:rPr>
                  <w:noProof w:val="0"/>
                  <w:color w:val="000000"/>
                  <w:sz w:val="20"/>
                  <w:szCs w:val="20"/>
                  <w:lang w:eastAsia="zh-CN"/>
                </w:rPr>
                <w:t>ajor</w:t>
              </w:r>
              <w:r>
                <w:rPr>
                  <w:noProof w:val="0"/>
                  <w:color w:val="000000"/>
                  <w:sz w:val="20"/>
                  <w:szCs w:val="20"/>
                  <w:lang w:eastAsia="zh-CN"/>
                </w:rPr>
                <w:t xml:space="preserve"> </w:t>
              </w:r>
              <w:r w:rsidRPr="006A0412">
                <w:rPr>
                  <w:noProof w:val="0"/>
                  <w:color w:val="000000"/>
                  <w:sz w:val="20"/>
                  <w:szCs w:val="20"/>
                  <w:lang w:eastAsia="zh-CN"/>
                </w:rPr>
                <w:t>&amp;</w:t>
              </w:r>
              <w:r>
                <w:rPr>
                  <w:noProof w:val="0"/>
                  <w:color w:val="000000"/>
                  <w:sz w:val="20"/>
                  <w:szCs w:val="20"/>
                  <w:lang w:eastAsia="zh-CN"/>
                </w:rPr>
                <w:t xml:space="preserve"> </w:t>
              </w:r>
              <w:r w:rsidRPr="006A0412">
                <w:rPr>
                  <w:noProof w:val="0"/>
                  <w:color w:val="000000"/>
                  <w:sz w:val="20"/>
                  <w:szCs w:val="20"/>
                  <w:lang w:eastAsia="zh-CN"/>
                </w:rPr>
                <w:t>minor road,</w:t>
              </w:r>
              <w:r>
                <w:rPr>
                  <w:noProof w:val="0"/>
                  <w:color w:val="000000"/>
                  <w:sz w:val="20"/>
                  <w:szCs w:val="20"/>
                  <w:lang w:eastAsia="zh-CN"/>
                </w:rPr>
                <w:t xml:space="preserve"> a</w:t>
              </w:r>
              <w:r w:rsidRPr="006A0412">
                <w:rPr>
                  <w:noProof w:val="0"/>
                  <w:color w:val="000000"/>
                  <w:sz w:val="20"/>
                  <w:szCs w:val="20"/>
                  <w:lang w:eastAsia="zh-CN"/>
                </w:rPr>
                <w:t>ll</w:t>
              </w:r>
              <w:r>
                <w:rPr>
                  <w:noProof w:val="0"/>
                  <w:color w:val="000000"/>
                  <w:sz w:val="20"/>
                  <w:szCs w:val="20"/>
                  <w:lang w:eastAsia="zh-CN"/>
                </w:rPr>
                <w:t xml:space="preserve"> m</w:t>
              </w:r>
              <w:r w:rsidRPr="006A0412">
                <w:rPr>
                  <w:noProof w:val="0"/>
                  <w:color w:val="000000"/>
                  <w:sz w:val="20"/>
                  <w:szCs w:val="20"/>
                  <w:lang w:eastAsia="zh-CN"/>
                </w:rPr>
                <w:t>ajor road</w:t>
              </w:r>
              <w:r>
                <w:rPr>
                  <w:noProof w:val="0"/>
                  <w:color w:val="000000"/>
                  <w:sz w:val="20"/>
                  <w:szCs w:val="20"/>
                  <w:lang w:eastAsia="zh-CN"/>
                </w:rPr>
                <w:t>)</w:t>
              </w:r>
            </w:ins>
          </w:p>
          <w:p w14:paraId="7594EA60" w14:textId="77777777" w:rsidR="00270ADE" w:rsidRPr="006A0412" w:rsidRDefault="00270ADE" w:rsidP="005A0238">
            <w:pPr>
              <w:spacing w:line="240" w:lineRule="auto"/>
              <w:rPr>
                <w:noProof w:val="0"/>
                <w:color w:val="000000"/>
                <w:sz w:val="20"/>
                <w:szCs w:val="20"/>
                <w:lang w:eastAsia="zh-CN"/>
              </w:rPr>
            </w:pPr>
            <w:del w:id="194" w:author="Chen, Huanfa" w:date="2023-02-24T13:35:00Z">
              <w:r w:rsidRPr="006A0412" w:rsidDel="00270ADE">
                <w:rPr>
                  <w:noProof w:val="0"/>
                  <w:color w:val="000000"/>
                  <w:sz w:val="20"/>
                  <w:szCs w:val="20"/>
                  <w:lang w:eastAsia="zh-CN"/>
                </w:rPr>
                <w:delText>1-</w:delText>
              </w:r>
            </w:del>
            <w:del w:id="195" w:author="Chen, Huanfa" w:date="2023-02-24T13:36:00Z">
              <w:r w:rsidRPr="006A0412" w:rsidDel="00270ADE">
                <w:rPr>
                  <w:noProof w:val="0"/>
                  <w:color w:val="000000"/>
                  <w:sz w:val="20"/>
                  <w:szCs w:val="20"/>
                  <w:lang w:eastAsia="zh-CN"/>
                </w:rPr>
                <w:delText>Major</w:delText>
              </w:r>
              <w:r w:rsidDel="00270ADE">
                <w:rPr>
                  <w:noProof w:val="0"/>
                  <w:color w:val="000000"/>
                  <w:sz w:val="20"/>
                  <w:szCs w:val="20"/>
                  <w:lang w:eastAsia="zh-CN"/>
                </w:rPr>
                <w:delText xml:space="preserve"> </w:delText>
              </w:r>
              <w:r w:rsidRPr="006A0412" w:rsidDel="00270ADE">
                <w:rPr>
                  <w:noProof w:val="0"/>
                  <w:color w:val="000000"/>
                  <w:sz w:val="20"/>
                  <w:szCs w:val="20"/>
                  <w:lang w:eastAsia="zh-CN"/>
                </w:rPr>
                <w:delText>&amp;</w:delText>
              </w:r>
              <w:r w:rsidDel="00270ADE">
                <w:rPr>
                  <w:noProof w:val="0"/>
                  <w:color w:val="000000"/>
                  <w:sz w:val="20"/>
                  <w:szCs w:val="20"/>
                  <w:lang w:eastAsia="zh-CN"/>
                </w:rPr>
                <w:delText xml:space="preserve"> </w:delText>
              </w:r>
              <w:r w:rsidRPr="006A0412" w:rsidDel="00270ADE">
                <w:rPr>
                  <w:noProof w:val="0"/>
                  <w:color w:val="000000"/>
                  <w:sz w:val="20"/>
                  <w:szCs w:val="20"/>
                  <w:lang w:eastAsia="zh-CN"/>
                </w:rPr>
                <w:delText>minor road,</w:delText>
              </w:r>
            </w:del>
          </w:p>
          <w:p w14:paraId="51B9B8B9" w14:textId="6CF04DFF" w:rsidR="00270ADE" w:rsidRPr="006A0412" w:rsidRDefault="00270ADE" w:rsidP="005A0238">
            <w:pPr>
              <w:spacing w:line="240" w:lineRule="auto"/>
              <w:rPr>
                <w:noProof w:val="0"/>
                <w:color w:val="000000"/>
                <w:sz w:val="20"/>
                <w:szCs w:val="20"/>
                <w:lang w:eastAsia="zh-CN"/>
              </w:rPr>
            </w:pPr>
            <w:del w:id="196" w:author="Chen, Huanfa" w:date="2023-02-24T13:36:00Z">
              <w:r w:rsidRPr="006A0412" w:rsidDel="00270ADE">
                <w:rPr>
                  <w:noProof w:val="0"/>
                  <w:color w:val="000000"/>
                  <w:sz w:val="20"/>
                  <w:szCs w:val="20"/>
                  <w:lang w:eastAsia="zh-CN"/>
                </w:rPr>
                <w:delText>2-All_Major road</w:delText>
              </w:r>
            </w:del>
          </w:p>
        </w:tc>
      </w:tr>
      <w:tr w:rsidR="006A0412" w:rsidRPr="006A0412" w14:paraId="700F0496"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54E3DC8D"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490E929"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Presence of crossing</w:t>
            </w:r>
          </w:p>
        </w:tc>
        <w:tc>
          <w:tcPr>
            <w:tcW w:w="1276" w:type="dxa"/>
            <w:vMerge w:val="restart"/>
            <w:tcBorders>
              <w:top w:val="nil"/>
              <w:left w:val="nil"/>
              <w:bottom w:val="single" w:sz="8" w:space="0" w:color="000000"/>
              <w:right w:val="nil"/>
            </w:tcBorders>
            <w:shd w:val="clear" w:color="auto" w:fill="auto"/>
            <w:vAlign w:val="center"/>
            <w:hideMark/>
          </w:tcPr>
          <w:p w14:paraId="064D9ED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nil"/>
              <w:left w:val="nil"/>
              <w:bottom w:val="single" w:sz="8" w:space="0" w:color="000000"/>
              <w:right w:val="nil"/>
            </w:tcBorders>
            <w:shd w:val="clear" w:color="auto" w:fill="auto"/>
            <w:vAlign w:val="center"/>
            <w:hideMark/>
          </w:tcPr>
          <w:p w14:paraId="6AD45D5F" w14:textId="30100DC4" w:rsidR="006A0412" w:rsidRPr="006A0412" w:rsidRDefault="00270ADE" w:rsidP="005A0238">
            <w:pPr>
              <w:spacing w:line="240" w:lineRule="auto"/>
              <w:rPr>
                <w:noProof w:val="0"/>
                <w:color w:val="000000"/>
                <w:sz w:val="20"/>
                <w:szCs w:val="20"/>
                <w:lang w:eastAsia="zh-CN"/>
              </w:rPr>
            </w:pPr>
            <w:ins w:id="197" w:author="Chen, Huanfa" w:date="2023-02-24T13:36:00Z">
              <w:r>
                <w:rPr>
                  <w:noProof w:val="0"/>
                  <w:color w:val="000000"/>
                  <w:sz w:val="20"/>
                  <w:szCs w:val="20"/>
                  <w:lang w:eastAsia="zh-CN"/>
                </w:rPr>
                <w:t>Binary</w:t>
              </w:r>
            </w:ins>
            <w:del w:id="198" w:author="Chen, Huanfa" w:date="2023-02-24T13:37:00Z">
              <w:r w:rsidR="006A0412" w:rsidRPr="006A0412" w:rsidDel="00270ADE">
                <w:rPr>
                  <w:noProof w:val="0"/>
                  <w:color w:val="000000"/>
                  <w:sz w:val="20"/>
                  <w:szCs w:val="20"/>
                  <w:lang w:eastAsia="zh-CN"/>
                </w:rPr>
                <w:delText>0-True, 1-False</w:delText>
              </w:r>
            </w:del>
          </w:p>
        </w:tc>
      </w:tr>
      <w:tr w:rsidR="006A0412" w:rsidRPr="006A0412" w14:paraId="42270807"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0B2FF119"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940F046"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Presence of traffic light</w:t>
            </w:r>
          </w:p>
        </w:tc>
        <w:tc>
          <w:tcPr>
            <w:tcW w:w="1276" w:type="dxa"/>
            <w:vMerge/>
            <w:tcBorders>
              <w:top w:val="nil"/>
              <w:left w:val="nil"/>
              <w:bottom w:val="single" w:sz="8" w:space="0" w:color="000000"/>
              <w:right w:val="nil"/>
            </w:tcBorders>
            <w:vAlign w:val="center"/>
            <w:hideMark/>
          </w:tcPr>
          <w:p w14:paraId="5B4E7D01"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nil"/>
              <w:left w:val="nil"/>
              <w:bottom w:val="single" w:sz="8" w:space="0" w:color="000000"/>
              <w:right w:val="nil"/>
            </w:tcBorders>
            <w:vAlign w:val="center"/>
            <w:hideMark/>
          </w:tcPr>
          <w:p w14:paraId="6D1E6574" w14:textId="77777777" w:rsidR="006A0412" w:rsidRPr="006A0412" w:rsidRDefault="006A0412" w:rsidP="005A0238">
            <w:pPr>
              <w:spacing w:line="240" w:lineRule="auto"/>
              <w:rPr>
                <w:noProof w:val="0"/>
                <w:color w:val="000000"/>
                <w:sz w:val="20"/>
                <w:szCs w:val="20"/>
                <w:lang w:eastAsia="zh-CN"/>
              </w:rPr>
            </w:pPr>
          </w:p>
        </w:tc>
      </w:tr>
      <w:tr w:rsidR="006A0412" w:rsidRPr="006A0412" w14:paraId="73C8DA61" w14:textId="77777777" w:rsidTr="000E3F2D">
        <w:trPr>
          <w:trHeight w:val="306"/>
        </w:trPr>
        <w:tc>
          <w:tcPr>
            <w:tcW w:w="1701" w:type="dxa"/>
            <w:vMerge w:val="restart"/>
            <w:tcBorders>
              <w:top w:val="nil"/>
              <w:left w:val="nil"/>
              <w:bottom w:val="single" w:sz="12" w:space="0" w:color="000000"/>
              <w:right w:val="nil"/>
            </w:tcBorders>
            <w:shd w:val="clear" w:color="auto" w:fill="auto"/>
            <w:vAlign w:val="center"/>
            <w:hideMark/>
          </w:tcPr>
          <w:p w14:paraId="6E6BDC2B"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Road Network Configuration</w:t>
            </w:r>
          </w:p>
        </w:tc>
        <w:tc>
          <w:tcPr>
            <w:tcW w:w="3686" w:type="dxa"/>
            <w:tcBorders>
              <w:top w:val="nil"/>
              <w:left w:val="nil"/>
              <w:bottom w:val="single" w:sz="8" w:space="0" w:color="auto"/>
              <w:right w:val="nil"/>
            </w:tcBorders>
            <w:shd w:val="clear" w:color="auto" w:fill="auto"/>
            <w:vAlign w:val="center"/>
            <w:hideMark/>
          </w:tcPr>
          <w:p w14:paraId="3AEA3F7A" w14:textId="7C4F70D9"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w:t>
            </w:r>
            <w:r w:rsidR="006809E2">
              <w:rPr>
                <w:noProof w:val="0"/>
                <w:color w:val="000000"/>
                <w:sz w:val="20"/>
                <w:szCs w:val="20"/>
                <w:lang w:eastAsia="zh-CN"/>
              </w:rPr>
              <w:t>s</w:t>
            </w:r>
            <w:r w:rsidRPr="006A0412">
              <w:rPr>
                <w:noProof w:val="0"/>
                <w:color w:val="000000"/>
                <w:sz w:val="20"/>
                <w:szCs w:val="20"/>
                <w:lang w:eastAsia="zh-CN"/>
              </w:rPr>
              <w:t>ed Angular Choice R800m</w:t>
            </w:r>
          </w:p>
        </w:tc>
        <w:tc>
          <w:tcPr>
            <w:tcW w:w="1276" w:type="dxa"/>
            <w:tcBorders>
              <w:top w:val="nil"/>
              <w:left w:val="nil"/>
              <w:bottom w:val="single" w:sz="8" w:space="0" w:color="auto"/>
              <w:right w:val="nil"/>
            </w:tcBorders>
            <w:shd w:val="clear" w:color="auto" w:fill="auto"/>
            <w:vAlign w:val="center"/>
            <w:hideMark/>
          </w:tcPr>
          <w:p w14:paraId="47920DD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nil"/>
              <w:left w:val="nil"/>
              <w:bottom w:val="single" w:sz="12" w:space="0" w:color="000000"/>
              <w:right w:val="nil"/>
            </w:tcBorders>
            <w:shd w:val="clear" w:color="auto" w:fill="auto"/>
            <w:vAlign w:val="center"/>
            <w:hideMark/>
          </w:tcPr>
          <w:p w14:paraId="492A3890" w14:textId="67688F4F" w:rsidR="006A0412" w:rsidRPr="006A0412" w:rsidRDefault="00270ADE" w:rsidP="005A0238">
            <w:pPr>
              <w:spacing w:line="240" w:lineRule="auto"/>
              <w:rPr>
                <w:noProof w:val="0"/>
                <w:color w:val="000000"/>
                <w:sz w:val="20"/>
                <w:szCs w:val="20"/>
                <w:lang w:eastAsia="zh-CN"/>
              </w:rPr>
            </w:pPr>
            <w:ins w:id="199" w:author="Chen, Huanfa" w:date="2023-02-24T13:37:00Z">
              <w:r>
                <w:rPr>
                  <w:noProof w:val="0"/>
                  <w:color w:val="000000"/>
                  <w:sz w:val="20"/>
                  <w:szCs w:val="20"/>
                  <w:lang w:eastAsia="zh-CN"/>
                </w:rPr>
                <w:t>Numeric</w:t>
              </w:r>
            </w:ins>
            <w:del w:id="200" w:author="Chen, Huanfa" w:date="2023-02-24T13:37:00Z">
              <w:r w:rsidR="006A0412" w:rsidRPr="006A0412" w:rsidDel="00270ADE">
                <w:rPr>
                  <w:noProof w:val="0"/>
                  <w:color w:val="000000"/>
                  <w:sz w:val="20"/>
                  <w:szCs w:val="20"/>
                  <w:lang w:eastAsia="zh-CN"/>
                </w:rPr>
                <w:delText>0-1(Min-Max)</w:delText>
              </w:r>
            </w:del>
          </w:p>
        </w:tc>
      </w:tr>
      <w:tr w:rsidR="006A0412" w:rsidRPr="006A0412" w14:paraId="5F6305BD" w14:textId="77777777" w:rsidTr="000E3F2D">
        <w:trPr>
          <w:trHeight w:val="306"/>
        </w:trPr>
        <w:tc>
          <w:tcPr>
            <w:tcW w:w="1701" w:type="dxa"/>
            <w:vMerge/>
            <w:tcBorders>
              <w:top w:val="nil"/>
              <w:left w:val="nil"/>
              <w:bottom w:val="single" w:sz="12" w:space="0" w:color="000000"/>
              <w:right w:val="nil"/>
            </w:tcBorders>
            <w:vAlign w:val="center"/>
            <w:hideMark/>
          </w:tcPr>
          <w:p w14:paraId="7B6EB4E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611F9AF9"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Choice R3200m</w:t>
            </w:r>
          </w:p>
        </w:tc>
        <w:tc>
          <w:tcPr>
            <w:tcW w:w="1276" w:type="dxa"/>
            <w:tcBorders>
              <w:top w:val="nil"/>
              <w:left w:val="nil"/>
              <w:bottom w:val="single" w:sz="8" w:space="0" w:color="auto"/>
              <w:right w:val="nil"/>
            </w:tcBorders>
            <w:shd w:val="clear" w:color="auto" w:fill="auto"/>
            <w:vAlign w:val="center"/>
            <w:hideMark/>
          </w:tcPr>
          <w:p w14:paraId="14892930"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vMerge/>
            <w:tcBorders>
              <w:top w:val="nil"/>
              <w:left w:val="nil"/>
              <w:bottom w:val="single" w:sz="12" w:space="0" w:color="000000"/>
              <w:right w:val="nil"/>
            </w:tcBorders>
            <w:vAlign w:val="center"/>
            <w:hideMark/>
          </w:tcPr>
          <w:p w14:paraId="6CFDCB09" w14:textId="77777777" w:rsidR="006A0412" w:rsidRPr="006A0412" w:rsidRDefault="006A0412" w:rsidP="005A0238">
            <w:pPr>
              <w:spacing w:line="240" w:lineRule="auto"/>
              <w:rPr>
                <w:noProof w:val="0"/>
                <w:color w:val="000000"/>
                <w:sz w:val="20"/>
                <w:szCs w:val="20"/>
                <w:lang w:eastAsia="zh-CN"/>
              </w:rPr>
            </w:pPr>
          </w:p>
        </w:tc>
      </w:tr>
      <w:tr w:rsidR="006A0412" w:rsidRPr="006A0412" w14:paraId="2013F9C9" w14:textId="77777777" w:rsidTr="000E3F2D">
        <w:trPr>
          <w:trHeight w:val="306"/>
        </w:trPr>
        <w:tc>
          <w:tcPr>
            <w:tcW w:w="1701" w:type="dxa"/>
            <w:vMerge/>
            <w:tcBorders>
              <w:top w:val="nil"/>
              <w:left w:val="nil"/>
              <w:bottom w:val="single" w:sz="12" w:space="0" w:color="000000"/>
              <w:right w:val="nil"/>
            </w:tcBorders>
            <w:vAlign w:val="center"/>
            <w:hideMark/>
          </w:tcPr>
          <w:p w14:paraId="74E00C08"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523A9015"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Integration R800m</w:t>
            </w:r>
          </w:p>
        </w:tc>
        <w:tc>
          <w:tcPr>
            <w:tcW w:w="1276" w:type="dxa"/>
            <w:tcBorders>
              <w:top w:val="nil"/>
              <w:left w:val="nil"/>
              <w:bottom w:val="single" w:sz="8" w:space="0" w:color="auto"/>
              <w:right w:val="nil"/>
            </w:tcBorders>
            <w:shd w:val="clear" w:color="auto" w:fill="auto"/>
            <w:vAlign w:val="center"/>
            <w:hideMark/>
          </w:tcPr>
          <w:p w14:paraId="2BB6552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tcBorders>
              <w:top w:val="nil"/>
              <w:left w:val="nil"/>
              <w:bottom w:val="single" w:sz="12" w:space="0" w:color="000000"/>
              <w:right w:val="nil"/>
            </w:tcBorders>
            <w:vAlign w:val="center"/>
            <w:hideMark/>
          </w:tcPr>
          <w:p w14:paraId="0CEDF671" w14:textId="77777777" w:rsidR="006A0412" w:rsidRPr="006A0412" w:rsidRDefault="006A0412" w:rsidP="005A0238">
            <w:pPr>
              <w:spacing w:line="240" w:lineRule="auto"/>
              <w:rPr>
                <w:noProof w:val="0"/>
                <w:color w:val="000000"/>
                <w:sz w:val="20"/>
                <w:szCs w:val="20"/>
                <w:lang w:eastAsia="zh-CN"/>
              </w:rPr>
            </w:pPr>
          </w:p>
        </w:tc>
      </w:tr>
      <w:tr w:rsidR="006A0412" w:rsidRPr="006A0412" w14:paraId="6F121067" w14:textId="77777777" w:rsidTr="000E3F2D">
        <w:trPr>
          <w:trHeight w:val="306"/>
        </w:trPr>
        <w:tc>
          <w:tcPr>
            <w:tcW w:w="1701" w:type="dxa"/>
            <w:vMerge/>
            <w:tcBorders>
              <w:top w:val="nil"/>
              <w:left w:val="nil"/>
              <w:bottom w:val="single" w:sz="4" w:space="0" w:color="auto"/>
              <w:right w:val="nil"/>
            </w:tcBorders>
            <w:vAlign w:val="center"/>
            <w:hideMark/>
          </w:tcPr>
          <w:p w14:paraId="3962585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4" w:space="0" w:color="auto"/>
              <w:right w:val="nil"/>
            </w:tcBorders>
            <w:shd w:val="clear" w:color="auto" w:fill="auto"/>
            <w:vAlign w:val="center"/>
            <w:hideMark/>
          </w:tcPr>
          <w:p w14:paraId="0CE467B7"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Integration R3200m</w:t>
            </w:r>
          </w:p>
        </w:tc>
        <w:tc>
          <w:tcPr>
            <w:tcW w:w="1276" w:type="dxa"/>
            <w:tcBorders>
              <w:top w:val="nil"/>
              <w:left w:val="nil"/>
              <w:bottom w:val="single" w:sz="4" w:space="0" w:color="auto"/>
              <w:right w:val="nil"/>
            </w:tcBorders>
            <w:shd w:val="clear" w:color="auto" w:fill="auto"/>
            <w:vAlign w:val="center"/>
            <w:hideMark/>
          </w:tcPr>
          <w:p w14:paraId="316B83FD"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vMerge/>
            <w:tcBorders>
              <w:top w:val="nil"/>
              <w:left w:val="nil"/>
              <w:bottom w:val="single" w:sz="4" w:space="0" w:color="auto"/>
              <w:right w:val="nil"/>
            </w:tcBorders>
            <w:vAlign w:val="center"/>
            <w:hideMark/>
          </w:tcPr>
          <w:p w14:paraId="04B356B5" w14:textId="77777777" w:rsidR="006A0412" w:rsidRPr="006A0412" w:rsidRDefault="006A0412" w:rsidP="005A0238">
            <w:pPr>
              <w:spacing w:line="240" w:lineRule="auto"/>
              <w:rPr>
                <w:noProof w:val="0"/>
                <w:color w:val="000000"/>
                <w:sz w:val="20"/>
                <w:szCs w:val="20"/>
                <w:lang w:eastAsia="zh-CN"/>
              </w:rPr>
            </w:pPr>
          </w:p>
        </w:tc>
      </w:tr>
      <w:tr w:rsidR="006A0412" w:rsidRPr="006A0412" w14:paraId="0DBEACF0" w14:textId="77777777" w:rsidTr="000E3F2D">
        <w:trPr>
          <w:trHeight w:val="306"/>
        </w:trPr>
        <w:tc>
          <w:tcPr>
            <w:tcW w:w="1701" w:type="dxa"/>
            <w:vMerge w:val="restart"/>
            <w:tcBorders>
              <w:top w:val="single" w:sz="4" w:space="0" w:color="auto"/>
              <w:left w:val="nil"/>
              <w:bottom w:val="single" w:sz="8" w:space="0" w:color="000000"/>
              <w:right w:val="nil"/>
            </w:tcBorders>
            <w:shd w:val="clear" w:color="auto" w:fill="auto"/>
            <w:vAlign w:val="center"/>
            <w:hideMark/>
          </w:tcPr>
          <w:p w14:paraId="230C3788"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Street View</w:t>
            </w:r>
          </w:p>
        </w:tc>
        <w:tc>
          <w:tcPr>
            <w:tcW w:w="3686" w:type="dxa"/>
            <w:tcBorders>
              <w:top w:val="single" w:sz="4" w:space="0" w:color="auto"/>
              <w:left w:val="nil"/>
              <w:bottom w:val="single" w:sz="8" w:space="0" w:color="auto"/>
              <w:right w:val="nil"/>
            </w:tcBorders>
            <w:shd w:val="clear" w:color="auto" w:fill="auto"/>
            <w:vAlign w:val="center"/>
            <w:hideMark/>
          </w:tcPr>
          <w:p w14:paraId="26BB167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Street view diversity</w:t>
            </w:r>
          </w:p>
        </w:tc>
        <w:tc>
          <w:tcPr>
            <w:tcW w:w="1276" w:type="dxa"/>
            <w:vMerge w:val="restart"/>
            <w:tcBorders>
              <w:top w:val="single" w:sz="4" w:space="0" w:color="auto"/>
              <w:left w:val="nil"/>
              <w:bottom w:val="single" w:sz="8" w:space="0" w:color="000000"/>
              <w:right w:val="nil"/>
            </w:tcBorders>
            <w:shd w:val="clear" w:color="auto" w:fill="auto"/>
            <w:vAlign w:val="center"/>
            <w:hideMark/>
          </w:tcPr>
          <w:p w14:paraId="725A176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4" w:space="0" w:color="auto"/>
              <w:left w:val="nil"/>
              <w:bottom w:val="single" w:sz="8" w:space="0" w:color="000000"/>
              <w:right w:val="nil"/>
            </w:tcBorders>
            <w:shd w:val="clear" w:color="auto" w:fill="auto"/>
            <w:vAlign w:val="center"/>
            <w:hideMark/>
          </w:tcPr>
          <w:p w14:paraId="054045B4" w14:textId="346AE4F6" w:rsidR="006A0412" w:rsidRPr="006A0412" w:rsidRDefault="00270ADE" w:rsidP="005A0238">
            <w:pPr>
              <w:spacing w:line="240" w:lineRule="auto"/>
              <w:rPr>
                <w:noProof w:val="0"/>
                <w:color w:val="000000"/>
                <w:sz w:val="20"/>
                <w:szCs w:val="20"/>
                <w:lang w:eastAsia="zh-CN"/>
              </w:rPr>
            </w:pPr>
            <w:ins w:id="201" w:author="Chen, Huanfa" w:date="2023-02-24T13:37:00Z">
              <w:r>
                <w:rPr>
                  <w:noProof w:val="0"/>
                  <w:color w:val="000000"/>
                  <w:sz w:val="20"/>
                  <w:szCs w:val="20"/>
                  <w:lang w:eastAsia="zh-CN"/>
                </w:rPr>
                <w:t>Numeric</w:t>
              </w:r>
            </w:ins>
            <w:del w:id="202" w:author="Chen, Huanfa" w:date="2023-02-24T13:37:00Z">
              <w:r w:rsidR="006A0412" w:rsidRPr="006A0412" w:rsidDel="00270ADE">
                <w:rPr>
                  <w:noProof w:val="0"/>
                  <w:color w:val="000000"/>
                  <w:sz w:val="20"/>
                  <w:szCs w:val="20"/>
                  <w:lang w:eastAsia="zh-CN"/>
                </w:rPr>
                <w:delText>0-1(Min-Max)</w:delText>
              </w:r>
            </w:del>
          </w:p>
        </w:tc>
      </w:tr>
      <w:tr w:rsidR="006A0412" w:rsidRPr="006A0412" w14:paraId="2AFDB2AD"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6FD1C8C"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73D0AE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building pixels</w:t>
            </w:r>
          </w:p>
        </w:tc>
        <w:tc>
          <w:tcPr>
            <w:tcW w:w="1276" w:type="dxa"/>
            <w:vMerge/>
            <w:tcBorders>
              <w:top w:val="single" w:sz="8" w:space="0" w:color="auto"/>
              <w:left w:val="nil"/>
              <w:bottom w:val="single" w:sz="8" w:space="0" w:color="000000"/>
              <w:right w:val="nil"/>
            </w:tcBorders>
            <w:vAlign w:val="center"/>
            <w:hideMark/>
          </w:tcPr>
          <w:p w14:paraId="1BD7931D"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3833818C" w14:textId="77777777" w:rsidR="006A0412" w:rsidRPr="006A0412" w:rsidRDefault="006A0412" w:rsidP="005A0238">
            <w:pPr>
              <w:spacing w:line="240" w:lineRule="auto"/>
              <w:rPr>
                <w:noProof w:val="0"/>
                <w:color w:val="000000"/>
                <w:sz w:val="20"/>
                <w:szCs w:val="20"/>
                <w:lang w:eastAsia="zh-CN"/>
              </w:rPr>
            </w:pPr>
          </w:p>
        </w:tc>
      </w:tr>
      <w:tr w:rsidR="006A0412" w:rsidRPr="006A0412" w14:paraId="60945180"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1BC5004"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0569A00"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vegetation pixels</w:t>
            </w:r>
          </w:p>
        </w:tc>
        <w:tc>
          <w:tcPr>
            <w:tcW w:w="1276" w:type="dxa"/>
            <w:vMerge/>
            <w:tcBorders>
              <w:top w:val="single" w:sz="8" w:space="0" w:color="auto"/>
              <w:left w:val="nil"/>
              <w:bottom w:val="single" w:sz="8" w:space="0" w:color="000000"/>
              <w:right w:val="nil"/>
            </w:tcBorders>
            <w:vAlign w:val="center"/>
            <w:hideMark/>
          </w:tcPr>
          <w:p w14:paraId="655E9EBB"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79FC56A1" w14:textId="77777777" w:rsidR="006A0412" w:rsidRPr="006A0412" w:rsidRDefault="006A0412" w:rsidP="005A0238">
            <w:pPr>
              <w:spacing w:line="240" w:lineRule="auto"/>
              <w:rPr>
                <w:noProof w:val="0"/>
                <w:color w:val="000000"/>
                <w:sz w:val="20"/>
                <w:szCs w:val="20"/>
                <w:lang w:eastAsia="zh-CN"/>
              </w:rPr>
            </w:pPr>
          </w:p>
        </w:tc>
      </w:tr>
      <w:tr w:rsidR="006A0412" w:rsidRPr="006A0412" w14:paraId="49E55293"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350794CF"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7EE4A5F5"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road pixels</w:t>
            </w:r>
          </w:p>
        </w:tc>
        <w:tc>
          <w:tcPr>
            <w:tcW w:w="1276" w:type="dxa"/>
            <w:vMerge/>
            <w:tcBorders>
              <w:top w:val="single" w:sz="8" w:space="0" w:color="auto"/>
              <w:left w:val="nil"/>
              <w:bottom w:val="single" w:sz="8" w:space="0" w:color="000000"/>
              <w:right w:val="nil"/>
            </w:tcBorders>
            <w:vAlign w:val="center"/>
            <w:hideMark/>
          </w:tcPr>
          <w:p w14:paraId="24BFA343"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66E71389" w14:textId="77777777" w:rsidR="006A0412" w:rsidRPr="006A0412" w:rsidRDefault="006A0412" w:rsidP="005A0238">
            <w:pPr>
              <w:spacing w:line="240" w:lineRule="auto"/>
              <w:rPr>
                <w:noProof w:val="0"/>
                <w:color w:val="000000"/>
                <w:sz w:val="20"/>
                <w:szCs w:val="20"/>
                <w:lang w:eastAsia="zh-CN"/>
              </w:rPr>
            </w:pPr>
          </w:p>
        </w:tc>
      </w:tr>
      <w:tr w:rsidR="006A0412" w:rsidRPr="006A0412" w14:paraId="17A853C4"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7D9DA924"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246EBED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sky pixels</w:t>
            </w:r>
          </w:p>
        </w:tc>
        <w:tc>
          <w:tcPr>
            <w:tcW w:w="1276" w:type="dxa"/>
            <w:vMerge/>
            <w:tcBorders>
              <w:top w:val="single" w:sz="8" w:space="0" w:color="auto"/>
              <w:left w:val="nil"/>
              <w:bottom w:val="single" w:sz="8" w:space="0" w:color="000000"/>
              <w:right w:val="nil"/>
            </w:tcBorders>
            <w:vAlign w:val="center"/>
            <w:hideMark/>
          </w:tcPr>
          <w:p w14:paraId="479B31C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7D0FDE0" w14:textId="77777777" w:rsidR="006A0412" w:rsidRPr="006A0412" w:rsidRDefault="006A0412" w:rsidP="005A0238">
            <w:pPr>
              <w:spacing w:line="240" w:lineRule="auto"/>
              <w:rPr>
                <w:noProof w:val="0"/>
                <w:color w:val="000000"/>
                <w:sz w:val="20"/>
                <w:szCs w:val="20"/>
                <w:lang w:eastAsia="zh-CN"/>
              </w:rPr>
            </w:pPr>
          </w:p>
        </w:tc>
      </w:tr>
      <w:tr w:rsidR="006A0412" w:rsidRPr="006A0412" w14:paraId="6406C9F2"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2FA2546E"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018DCBB8"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sidewalk pixels</w:t>
            </w:r>
          </w:p>
        </w:tc>
        <w:tc>
          <w:tcPr>
            <w:tcW w:w="1276" w:type="dxa"/>
            <w:vMerge/>
            <w:tcBorders>
              <w:top w:val="single" w:sz="8" w:space="0" w:color="auto"/>
              <w:left w:val="nil"/>
              <w:bottom w:val="single" w:sz="8" w:space="0" w:color="000000"/>
              <w:right w:val="nil"/>
            </w:tcBorders>
            <w:vAlign w:val="center"/>
            <w:hideMark/>
          </w:tcPr>
          <w:p w14:paraId="37CCF775"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4D3E2463" w14:textId="77777777" w:rsidR="006A0412" w:rsidRPr="006A0412" w:rsidRDefault="006A0412" w:rsidP="005A0238">
            <w:pPr>
              <w:spacing w:line="240" w:lineRule="auto"/>
              <w:rPr>
                <w:noProof w:val="0"/>
                <w:color w:val="000000"/>
                <w:sz w:val="20"/>
                <w:szCs w:val="20"/>
                <w:lang w:eastAsia="zh-CN"/>
              </w:rPr>
            </w:pPr>
          </w:p>
        </w:tc>
      </w:tr>
      <w:tr w:rsidR="006A0412" w:rsidRPr="006A0412" w14:paraId="72765AEE" w14:textId="77777777" w:rsidTr="000E3F2D">
        <w:trPr>
          <w:trHeight w:val="306"/>
        </w:trPr>
        <w:tc>
          <w:tcPr>
            <w:tcW w:w="1701" w:type="dxa"/>
            <w:vMerge/>
            <w:tcBorders>
              <w:top w:val="single" w:sz="8" w:space="0" w:color="auto"/>
              <w:left w:val="nil"/>
              <w:bottom w:val="single" w:sz="12" w:space="0" w:color="auto"/>
              <w:right w:val="nil"/>
            </w:tcBorders>
            <w:vAlign w:val="center"/>
            <w:hideMark/>
          </w:tcPr>
          <w:p w14:paraId="737E3CE6"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12" w:space="0" w:color="auto"/>
              <w:right w:val="nil"/>
            </w:tcBorders>
            <w:shd w:val="clear" w:color="auto" w:fill="auto"/>
            <w:vAlign w:val="center"/>
            <w:hideMark/>
          </w:tcPr>
          <w:p w14:paraId="4CF34AA6"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traffic sign pixels</w:t>
            </w:r>
          </w:p>
        </w:tc>
        <w:tc>
          <w:tcPr>
            <w:tcW w:w="1276" w:type="dxa"/>
            <w:vMerge/>
            <w:tcBorders>
              <w:top w:val="single" w:sz="8" w:space="0" w:color="auto"/>
              <w:left w:val="nil"/>
              <w:bottom w:val="single" w:sz="12" w:space="0" w:color="auto"/>
              <w:right w:val="nil"/>
            </w:tcBorders>
            <w:vAlign w:val="center"/>
            <w:hideMark/>
          </w:tcPr>
          <w:p w14:paraId="2C83AF5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12" w:space="0" w:color="auto"/>
              <w:right w:val="nil"/>
            </w:tcBorders>
            <w:vAlign w:val="center"/>
            <w:hideMark/>
          </w:tcPr>
          <w:p w14:paraId="52E9E801" w14:textId="77777777" w:rsidR="006A0412" w:rsidRPr="006A0412" w:rsidRDefault="006A0412" w:rsidP="005A0238">
            <w:pPr>
              <w:spacing w:line="240" w:lineRule="auto"/>
              <w:rPr>
                <w:noProof w:val="0"/>
                <w:color w:val="000000"/>
                <w:sz w:val="20"/>
                <w:szCs w:val="20"/>
                <w:lang w:eastAsia="zh-CN"/>
              </w:rPr>
            </w:pPr>
          </w:p>
        </w:tc>
      </w:tr>
    </w:tbl>
    <w:p w14:paraId="6260A829" w14:textId="1CECB5C1" w:rsidR="00887666" w:rsidRPr="00835F3F" w:rsidRDefault="00887666" w:rsidP="001A39FC">
      <w:pPr>
        <w:pStyle w:val="Newparagraph"/>
        <w:spacing w:line="360" w:lineRule="auto"/>
        <w:ind w:firstLine="0"/>
        <w:rPr>
          <w:sz w:val="20"/>
          <w:szCs w:val="20"/>
        </w:rPr>
      </w:pPr>
    </w:p>
    <w:p w14:paraId="4807F534" w14:textId="47C5F275" w:rsidR="00AD3D6A" w:rsidRDefault="00AD3D6A" w:rsidP="001A39FC">
      <w:pPr>
        <w:pStyle w:val="Newparagraph"/>
        <w:spacing w:line="360" w:lineRule="auto"/>
        <w:ind w:firstLine="0"/>
        <w:rPr>
          <w:sz w:val="20"/>
          <w:szCs w:val="20"/>
        </w:rPr>
      </w:pPr>
    </w:p>
    <w:p w14:paraId="0FF34275" w14:textId="02492EB7" w:rsidR="00A63E2D" w:rsidRDefault="00A63E2D" w:rsidP="001A39FC">
      <w:pPr>
        <w:pStyle w:val="Newparagraph"/>
        <w:spacing w:line="360" w:lineRule="auto"/>
        <w:ind w:firstLine="0"/>
        <w:rPr>
          <w:sz w:val="20"/>
          <w:szCs w:val="20"/>
        </w:rPr>
      </w:pPr>
    </w:p>
    <w:p w14:paraId="4C91DC66" w14:textId="12C11E8F" w:rsidR="00A63E2D" w:rsidRDefault="00A63E2D" w:rsidP="001A39FC">
      <w:pPr>
        <w:pStyle w:val="Newparagraph"/>
        <w:spacing w:line="360" w:lineRule="auto"/>
        <w:ind w:firstLine="0"/>
        <w:rPr>
          <w:sz w:val="20"/>
          <w:szCs w:val="20"/>
        </w:rPr>
      </w:pPr>
    </w:p>
    <w:p w14:paraId="15BE14D7" w14:textId="38323B1F" w:rsidR="00A63E2D" w:rsidRDefault="00A63E2D" w:rsidP="001A39FC">
      <w:pPr>
        <w:pStyle w:val="Newparagraph"/>
        <w:spacing w:line="360" w:lineRule="auto"/>
        <w:ind w:firstLine="0"/>
        <w:rPr>
          <w:sz w:val="20"/>
          <w:szCs w:val="20"/>
        </w:rPr>
      </w:pPr>
    </w:p>
    <w:p w14:paraId="7A12E4E2" w14:textId="41E39D06" w:rsidR="00A63E2D" w:rsidRDefault="00A63E2D" w:rsidP="001A39FC">
      <w:pPr>
        <w:pStyle w:val="Newparagraph"/>
        <w:spacing w:line="360" w:lineRule="auto"/>
        <w:ind w:firstLine="0"/>
        <w:rPr>
          <w:sz w:val="20"/>
          <w:szCs w:val="20"/>
        </w:rPr>
      </w:pPr>
    </w:p>
    <w:p w14:paraId="540BD0CF" w14:textId="64568909" w:rsidR="00A63E2D" w:rsidRDefault="00A63E2D" w:rsidP="001A39FC">
      <w:pPr>
        <w:pStyle w:val="Newparagraph"/>
        <w:spacing w:line="360" w:lineRule="auto"/>
        <w:ind w:firstLine="0"/>
        <w:rPr>
          <w:sz w:val="20"/>
          <w:szCs w:val="20"/>
        </w:rPr>
      </w:pPr>
    </w:p>
    <w:p w14:paraId="66D4176D" w14:textId="7193A5C8" w:rsidR="00A63E2D" w:rsidRPr="00835F3F" w:rsidRDefault="00A63E2D" w:rsidP="001A39FC">
      <w:pPr>
        <w:pStyle w:val="Newparagraph"/>
        <w:spacing w:line="360" w:lineRule="auto"/>
        <w:ind w:firstLine="0"/>
        <w:rPr>
          <w:sz w:val="20"/>
          <w:szCs w:val="20"/>
        </w:rPr>
      </w:pPr>
      <w:r>
        <w:rPr>
          <w:sz w:val="20"/>
          <w:szCs w:val="20"/>
        </w:rPr>
        <w:lastRenderedPageBreak/>
        <w:t xml:space="preserve"> </w:t>
      </w:r>
    </w:p>
    <w:p w14:paraId="1708C84F" w14:textId="5296CDE6" w:rsidR="005A0238" w:rsidRPr="00505C79" w:rsidRDefault="005A0238" w:rsidP="005A0238">
      <w:pPr>
        <w:pStyle w:val="Heading5"/>
        <w:numPr>
          <w:ilvl w:val="4"/>
          <w:numId w:val="4"/>
        </w:numPr>
        <w:spacing w:line="360" w:lineRule="auto"/>
        <w:rPr>
          <w:rFonts w:ascii="Times New Roman" w:hAnsi="Times New Roman"/>
          <w:sz w:val="20"/>
        </w:rPr>
      </w:pPr>
      <w:r w:rsidRPr="00835F3F">
        <w:rPr>
          <w:rFonts w:ascii="Times New Roman" w:hAnsi="Times New Roman"/>
          <w:sz w:val="20"/>
        </w:rPr>
        <w:t>Activities Measurement</w:t>
      </w:r>
    </w:p>
    <w:p w14:paraId="46F92EA7" w14:textId="271BA1E2" w:rsidR="005A0238" w:rsidRPr="00835F3F" w:rsidRDefault="005A0238" w:rsidP="005A0238">
      <w:pPr>
        <w:spacing w:line="360" w:lineRule="auto"/>
        <w:jc w:val="both"/>
        <w:rPr>
          <w:rFonts w:eastAsia="SimSun"/>
          <w:sz w:val="20"/>
          <w:szCs w:val="20"/>
          <w:lang w:eastAsia="zh-CN"/>
        </w:rPr>
      </w:pPr>
      <w:r w:rsidRPr="00835F3F">
        <w:rPr>
          <w:rFonts w:eastAsia="SimSun"/>
          <w:sz w:val="20"/>
          <w:szCs w:val="20"/>
          <w:lang w:eastAsia="zh-CN"/>
        </w:rPr>
        <w:t xml:space="preserve">Points of Interest (POI) </w:t>
      </w:r>
      <w:r w:rsidR="0091057F">
        <w:rPr>
          <w:rFonts w:eastAsia="SimSun"/>
          <w:sz w:val="20"/>
          <w:szCs w:val="20"/>
          <w:lang w:eastAsia="zh-CN"/>
        </w:rPr>
        <w:t xml:space="preserve">data </w:t>
      </w:r>
      <w:r w:rsidRPr="00835F3F">
        <w:rPr>
          <w:rFonts w:eastAsia="SimSun"/>
          <w:sz w:val="20"/>
          <w:szCs w:val="20"/>
          <w:lang w:eastAsia="zh-CN"/>
        </w:rPr>
        <w:t>provide</w:t>
      </w:r>
      <w:r w:rsidR="0091057F">
        <w:rPr>
          <w:rFonts w:eastAsia="SimSun"/>
          <w:sz w:val="20"/>
          <w:szCs w:val="20"/>
          <w:lang w:eastAsia="zh-CN"/>
        </w:rPr>
        <w:t>s</w:t>
      </w:r>
      <w:r w:rsidRPr="00835F3F">
        <w:rPr>
          <w:rFonts w:eastAsia="SimSun"/>
          <w:sz w:val="20"/>
          <w:szCs w:val="20"/>
          <w:lang w:eastAsia="zh-CN"/>
        </w:rPr>
        <w:t xml:space="preserve"> direct knowledge of urban activities and land</w:t>
      </w:r>
      <w:r w:rsidR="006809E2">
        <w:rPr>
          <w:rFonts w:eastAsia="SimSun"/>
          <w:sz w:val="20"/>
          <w:szCs w:val="20"/>
          <w:lang w:eastAsia="zh-CN"/>
        </w:rPr>
        <w:t xml:space="preserve"> </w:t>
      </w:r>
      <w:r w:rsidRPr="00835F3F">
        <w:rPr>
          <w:rFonts w:eastAsia="SimSun"/>
          <w:sz w:val="20"/>
          <w:szCs w:val="20"/>
          <w:lang w:eastAsia="zh-CN"/>
        </w:rPr>
        <w:t>use information around road junction</w:t>
      </w:r>
      <w:r w:rsidR="00505C79">
        <w:rPr>
          <w:rFonts w:eastAsia="SimSun"/>
          <w:sz w:val="20"/>
          <w:szCs w:val="20"/>
          <w:lang w:eastAsia="zh-CN"/>
        </w:rPr>
        <w:t>s</w:t>
      </w:r>
      <w:r w:rsidRPr="00835F3F">
        <w:rPr>
          <w:rFonts w:eastAsia="SimSun"/>
          <w:sz w:val="20"/>
          <w:szCs w:val="20"/>
          <w:lang w:eastAsia="zh-CN"/>
        </w:rPr>
        <w:t xml:space="preserve"> at a local scale.</w:t>
      </w:r>
    </w:p>
    <w:p w14:paraId="607FA019" w14:textId="153D9EAC" w:rsidR="005A0238" w:rsidRPr="00835F3F" w:rsidRDefault="005A0238" w:rsidP="005A0238">
      <w:pPr>
        <w:spacing w:line="360" w:lineRule="auto"/>
        <w:jc w:val="both"/>
        <w:rPr>
          <w:rFonts w:eastAsia="SimSun"/>
          <w:sz w:val="20"/>
          <w:szCs w:val="20"/>
          <w:lang w:eastAsia="zh-CN"/>
        </w:rPr>
      </w:pPr>
      <w:r w:rsidRPr="00835F3F">
        <w:rPr>
          <w:rFonts w:eastAsia="SimSun"/>
          <w:sz w:val="20"/>
          <w:szCs w:val="20"/>
          <w:lang w:eastAsia="zh-CN"/>
        </w:rPr>
        <w:t>Through the open source map platform Open</w:t>
      </w:r>
      <w:r w:rsidR="006809E2">
        <w:rPr>
          <w:rFonts w:eastAsia="SimSun"/>
          <w:sz w:val="20"/>
          <w:szCs w:val="20"/>
          <w:lang w:eastAsia="zh-CN"/>
        </w:rPr>
        <w:t>StreetM</w:t>
      </w:r>
      <w:r w:rsidRPr="00835F3F">
        <w:rPr>
          <w:rFonts w:eastAsia="SimSun"/>
          <w:sz w:val="20"/>
          <w:szCs w:val="20"/>
          <w:lang w:eastAsia="zh-CN"/>
        </w:rPr>
        <w:t>ap, POI</w:t>
      </w:r>
      <w:r w:rsidR="006809E2">
        <w:rPr>
          <w:rFonts w:eastAsia="SimSun"/>
          <w:sz w:val="20"/>
          <w:szCs w:val="20"/>
          <w:lang w:eastAsia="zh-CN"/>
        </w:rPr>
        <w:t>s</w:t>
      </w:r>
      <w:r w:rsidRPr="00835F3F">
        <w:rPr>
          <w:rFonts w:eastAsia="SimSun"/>
          <w:sz w:val="20"/>
          <w:szCs w:val="20"/>
          <w:lang w:eastAsia="zh-CN"/>
        </w:rPr>
        <w:t xml:space="preserve"> within a radius of 50m at each </w:t>
      </w:r>
      <w:r w:rsidR="006809E2">
        <w:rPr>
          <w:rFonts w:eastAsia="SimSun"/>
          <w:sz w:val="20"/>
          <w:szCs w:val="20"/>
          <w:lang w:eastAsia="zh-CN"/>
        </w:rPr>
        <w:t>junction</w:t>
      </w:r>
      <w:r w:rsidRPr="00835F3F">
        <w:rPr>
          <w:rFonts w:eastAsia="SimSun"/>
          <w:sz w:val="20"/>
          <w:szCs w:val="20"/>
          <w:lang w:eastAsia="zh-CN"/>
        </w:rPr>
        <w:t xml:space="preserve"> are retrieved and counted according to six categories, namely, food&amp;drink, shop&amp;mall, pub&amp;bar, hotel, education, and culture. The number of POI in each category represents the </w:t>
      </w:r>
      <w:r w:rsidR="00D37998">
        <w:rPr>
          <w:rFonts w:eastAsia="SimSun"/>
          <w:sz w:val="20"/>
          <w:szCs w:val="20"/>
          <w:lang w:eastAsia="zh-CN"/>
        </w:rPr>
        <w:t xml:space="preserve">vibrancy </w:t>
      </w:r>
      <w:r w:rsidRPr="00835F3F">
        <w:rPr>
          <w:rFonts w:eastAsia="SimSun"/>
          <w:sz w:val="20"/>
          <w:szCs w:val="20"/>
          <w:lang w:eastAsia="zh-CN"/>
        </w:rPr>
        <w:t>of the corresponding urban function around the junction. Based on the proportion of each POI type, a POI Diversity index (POID) is calculated as a measure of the complexity of urban activities around the junction.</w:t>
      </w:r>
    </w:p>
    <w:p w14:paraId="1B2DBA59" w14:textId="77777777" w:rsidR="005A0238" w:rsidRPr="00835F3F" w:rsidRDefault="005A0238" w:rsidP="005A0238">
      <w:pPr>
        <w:spacing w:line="360" w:lineRule="auto"/>
        <w:rPr>
          <w:rFonts w:eastAsia="SimSun"/>
          <w:sz w:val="20"/>
          <w:szCs w:val="20"/>
          <w:lang w:eastAsia="zh-CN"/>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7"/>
        <w:gridCol w:w="3794"/>
        <w:gridCol w:w="2217"/>
      </w:tblGrid>
      <w:tr w:rsidR="005A0238" w:rsidRPr="00835F3F" w14:paraId="677F3761" w14:textId="77777777" w:rsidTr="00782117">
        <w:trPr>
          <w:trHeight w:val="596"/>
        </w:trPr>
        <w:tc>
          <w:tcPr>
            <w:tcW w:w="3147" w:type="dxa"/>
          </w:tcPr>
          <w:p w14:paraId="4452A4F3" w14:textId="77777777" w:rsidR="005A0238" w:rsidRPr="00835F3F" w:rsidRDefault="005A0238" w:rsidP="00782117">
            <w:pPr>
              <w:spacing w:line="360" w:lineRule="auto"/>
              <w:rPr>
                <w:rFonts w:eastAsia="SimSun"/>
                <w:sz w:val="20"/>
                <w:szCs w:val="20"/>
                <w:lang w:eastAsia="zh-CN"/>
              </w:rPr>
            </w:pPr>
          </w:p>
        </w:tc>
        <w:tc>
          <w:tcPr>
            <w:tcW w:w="3794" w:type="dxa"/>
          </w:tcPr>
          <w:p w14:paraId="318ED618" w14:textId="77777777" w:rsidR="005A0238" w:rsidRPr="00835F3F" w:rsidRDefault="00532795" w:rsidP="00782117">
            <w:pPr>
              <w:spacing w:line="360" w:lineRule="auto"/>
              <w:rPr>
                <w:rFonts w:eastAsia="SimSun"/>
                <w:color w:val="555555"/>
                <w:sz w:val="20"/>
                <w:szCs w:val="20"/>
                <w:shd w:val="clear" w:color="auto" w:fill="FFFFFF"/>
              </w:rPr>
            </w:pPr>
            <m:oMathPara>
              <m:oMath>
                <m:sSub>
                  <m:sSubPr>
                    <m:ctrlPr>
                      <w:rPr>
                        <w:rStyle w:val="mord"/>
                        <w:rFonts w:ascii="Cambria Math" w:hAnsi="Cambria Math"/>
                        <w:i/>
                        <w:sz w:val="20"/>
                        <w:szCs w:val="20"/>
                      </w:rPr>
                    </m:ctrlPr>
                  </m:sSubPr>
                  <m:e>
                    <m:r>
                      <w:rPr>
                        <w:rStyle w:val="mord"/>
                        <w:rFonts w:ascii="Cambria Math" w:hAnsi="Cambria Math"/>
                        <w:sz w:val="20"/>
                        <w:szCs w:val="20"/>
                      </w:rPr>
                      <m:t>POID</m:t>
                    </m:r>
                  </m:e>
                  <m:sub>
                    <m:r>
                      <w:rPr>
                        <w:rStyle w:val="mord"/>
                        <w:rFonts w:ascii="Cambria Math" w:hAnsi="Cambria Math"/>
                        <w:sz w:val="20"/>
                        <w:szCs w:val="20"/>
                      </w:rPr>
                      <m:t>n</m:t>
                    </m:r>
                  </m:sub>
                </m:sSub>
                <m:r>
                  <m:rPr>
                    <m:sty m:val="p"/>
                  </m:rPr>
                  <w:rPr>
                    <w:rStyle w:val="mrel"/>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m:t>
                </m:r>
                <m:sSub>
                  <m:sSubPr>
                    <m:ctrlPr>
                      <w:rPr>
                        <w:rStyle w:val="mop"/>
                        <w:rFonts w:ascii="Cambria Math" w:hAnsi="Cambria Math"/>
                        <w:color w:val="555555"/>
                        <w:sz w:val="20"/>
                        <w:szCs w:val="20"/>
                        <w:shd w:val="clear" w:color="auto" w:fill="FFFFFF"/>
                      </w:rPr>
                    </m:ctrlPr>
                  </m:sSubPr>
                  <m:e>
                    <m:r>
                      <m:rPr>
                        <m:sty m:val="p"/>
                      </m:rPr>
                      <w:rPr>
                        <w:rStyle w:val="mop"/>
                        <w:rFonts w:ascii="Cambria Math" w:hAnsi="Cambria Math"/>
                        <w:color w:val="555555"/>
                        <w:sz w:val="20"/>
                        <w:szCs w:val="20"/>
                        <w:shd w:val="clear" w:color="auto" w:fill="FFFFFF"/>
                      </w:rPr>
                      <m:t>∑</m:t>
                    </m:r>
                  </m:e>
                  <m:sub>
                    <m:r>
                      <w:rPr>
                        <w:rStyle w:val="mop"/>
                        <w:rFonts w:ascii="Cambria Math" w:hAnsi="Cambria Math"/>
                        <w:color w:val="555555"/>
                        <w:sz w:val="20"/>
                        <w:szCs w:val="20"/>
                        <w:shd w:val="clear" w:color="auto" w:fill="FFFFFF"/>
                      </w:rPr>
                      <m:t>i</m:t>
                    </m:r>
                  </m:sub>
                </m:sSub>
                <m:r>
                  <m:rPr>
                    <m:sty m:val="p"/>
                  </m:rPr>
                  <w:rPr>
                    <w:rStyle w:val="mopen"/>
                    <w:rFonts w:ascii="Cambria Math" w:hAnsi="Cambria Math"/>
                    <w:color w:val="555555"/>
                    <w:sz w:val="20"/>
                    <w:szCs w:val="20"/>
                    <w:shd w:val="clear" w:color="auto" w:fill="FFFFFF"/>
                  </w:rPr>
                  <m:t>[</m:t>
                </m:r>
                <m:d>
                  <m:dPr>
                    <m:ctrlPr>
                      <w:rPr>
                        <w:rStyle w:val="mopen"/>
                        <w:rFonts w:ascii="Cambria Math" w:hAnsi="Cambria Math"/>
                        <w:color w:val="555555"/>
                        <w:sz w:val="20"/>
                        <w:szCs w:val="20"/>
                        <w:shd w:val="clear" w:color="auto" w:fill="FFFFFF"/>
                      </w:rPr>
                    </m:ctrlPr>
                  </m:dPr>
                  <m:e>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poi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bin"/>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log</m:t>
                </m:r>
                <m:d>
                  <m:dPr>
                    <m:ctrlPr>
                      <w:rPr>
                        <w:rStyle w:val="mopen"/>
                        <w:rFonts w:ascii="Cambria Math" w:hAnsi="Cambria Math"/>
                        <w:color w:val="555555"/>
                        <w:sz w:val="20"/>
                        <w:szCs w:val="20"/>
                        <w:shd w:val="clear" w:color="auto" w:fill="FFFFFF"/>
                      </w:rPr>
                    </m:ctrlPr>
                  </m:dPr>
                  <m:e>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poi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close"/>
                    <w:rFonts w:ascii="Cambria Math" w:hAnsi="Cambria Math"/>
                    <w:color w:val="555555"/>
                    <w:sz w:val="20"/>
                    <w:szCs w:val="20"/>
                    <w:shd w:val="clear" w:color="auto" w:fill="FFFFFF"/>
                  </w:rPr>
                  <m:t>]</m:t>
                </m:r>
              </m:oMath>
            </m:oMathPara>
          </w:p>
        </w:tc>
        <w:tc>
          <w:tcPr>
            <w:tcW w:w="2217" w:type="dxa"/>
          </w:tcPr>
          <w:p w14:paraId="4FB82C10" w14:textId="77777777" w:rsidR="005A0238" w:rsidRPr="00835F3F" w:rsidRDefault="005A0238" w:rsidP="00782117">
            <w:pPr>
              <w:spacing w:line="360" w:lineRule="auto"/>
              <w:jc w:val="right"/>
              <w:rPr>
                <w:rFonts w:eastAsia="SimSun"/>
                <w:sz w:val="20"/>
                <w:szCs w:val="20"/>
                <w:lang w:eastAsia="zh-CN"/>
              </w:rPr>
            </w:pPr>
            <w:r w:rsidRPr="00835F3F">
              <w:rPr>
                <w:rFonts w:eastAsia="SimSun"/>
                <w:sz w:val="20"/>
                <w:szCs w:val="20"/>
                <w:lang w:eastAsia="zh-CN"/>
              </w:rPr>
              <w:t>(1)</w:t>
            </w:r>
          </w:p>
        </w:tc>
      </w:tr>
      <w:tr w:rsidR="005A0238" w:rsidRPr="00835F3F" w14:paraId="3EB01A3A" w14:textId="77777777" w:rsidTr="00782117">
        <w:trPr>
          <w:trHeight w:val="53"/>
        </w:trPr>
        <w:tc>
          <w:tcPr>
            <w:tcW w:w="9158" w:type="dxa"/>
            <w:gridSpan w:val="3"/>
          </w:tcPr>
          <w:p w14:paraId="167C6EB7" w14:textId="783AA7A7" w:rsidR="005A0238" w:rsidRPr="00835F3F" w:rsidRDefault="005A0238" w:rsidP="007062AE">
            <w:pPr>
              <w:spacing w:line="360" w:lineRule="auto"/>
              <w:rPr>
                <w:rFonts w:eastAsia="SimSun"/>
                <w:sz w:val="20"/>
                <w:szCs w:val="20"/>
                <w:lang w:eastAsia="zh-CN"/>
              </w:rPr>
              <w:pPrChange w:id="203" w:author="Chen, Huanfa" w:date="2023-02-24T13:37:00Z">
                <w:pPr>
                  <w:spacing w:line="360" w:lineRule="auto"/>
                  <w:jc w:val="center"/>
                </w:pPr>
              </w:pPrChange>
            </w:pPr>
            <w:del w:id="204" w:author="Chen, Huanfa" w:date="2023-02-24T13:37:00Z">
              <w:r w:rsidRPr="00835F3F" w:rsidDel="007062AE">
                <w:rPr>
                  <w:rFonts w:eastAsia="SimSun"/>
                  <w:sz w:val="20"/>
                  <w:szCs w:val="20"/>
                  <w:lang w:eastAsia="zh-CN"/>
                </w:rPr>
                <w:delText>W</w:delText>
              </w:r>
            </w:del>
            <w:ins w:id="205" w:author="Chen, Huanfa" w:date="2023-02-24T13:37:00Z">
              <w:r w:rsidR="007062AE">
                <w:rPr>
                  <w:rFonts w:eastAsia="SimSun"/>
                  <w:sz w:val="20"/>
                  <w:szCs w:val="20"/>
                  <w:lang w:eastAsia="zh-CN"/>
                </w:rPr>
                <w:t>w</w:t>
              </w:r>
            </w:ins>
            <w:r w:rsidRPr="00835F3F">
              <w:rPr>
                <w:rFonts w:eastAsia="SimSun"/>
                <w:sz w:val="20"/>
                <w:szCs w:val="20"/>
                <w:lang w:eastAsia="zh-CN"/>
              </w:rPr>
              <w:t xml:space="preserve">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POID</m:t>
                  </m:r>
                </m:e>
                <m:sub>
                  <m:r>
                    <w:rPr>
                      <w:rFonts w:ascii="Cambria Math" w:eastAsia="SimSun" w:hAnsi="Cambria Math"/>
                      <w:sz w:val="20"/>
                      <w:szCs w:val="20"/>
                      <w:lang w:eastAsia="zh-CN"/>
                    </w:rPr>
                    <m:t>n</m:t>
                  </m:r>
                </m:sub>
              </m:sSub>
            </m:oMath>
            <w:r w:rsidRPr="00835F3F">
              <w:rPr>
                <w:rFonts w:eastAsia="SimSun"/>
                <w:sz w:val="20"/>
                <w:szCs w:val="20"/>
                <w:lang w:eastAsia="zh-CN"/>
              </w:rPr>
              <w:t xml:space="preserve"> is the POI Diversity for n-th road junction;  </w:t>
            </w:r>
            <m:oMath>
              <m:sSubSup>
                <m:sSubSupPr>
                  <m:ctrlPr>
                    <w:rPr>
                      <w:rFonts w:ascii="Cambria Math" w:eastAsia="SimSun" w:hAnsi="Cambria Math"/>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poi</m:t>
                  </m:r>
                </m:sup>
              </m:sSubSup>
            </m:oMath>
            <w:r w:rsidRPr="00835F3F">
              <w:rPr>
                <w:rStyle w:val="vlist-s"/>
                <w:rFonts w:eastAsia="SimSun"/>
                <w:sz w:val="20"/>
                <w:szCs w:val="20"/>
                <w:shd w:val="clear" w:color="auto" w:fill="FFFFFF"/>
              </w:rPr>
              <w:t xml:space="preserve">is the </w:t>
            </w:r>
            <w:r w:rsidRPr="00835F3F">
              <w:rPr>
                <w:rFonts w:eastAsia="SimSun"/>
                <w:sz w:val="20"/>
                <w:szCs w:val="20"/>
                <w:lang w:eastAsia="zh-CN"/>
              </w:rPr>
              <w:t>proportion of i-th type of POI in all the POIs around the n-th junction</w:t>
            </w:r>
            <w:ins w:id="206" w:author="Chen, Huanfa" w:date="2023-02-24T13:37:00Z">
              <w:r w:rsidR="00ED563F">
                <w:rPr>
                  <w:rFonts w:eastAsia="SimSun"/>
                  <w:sz w:val="20"/>
                  <w:szCs w:val="20"/>
                  <w:lang w:eastAsia="zh-CN"/>
                </w:rPr>
                <w:t>.</w:t>
              </w:r>
            </w:ins>
            <w:del w:id="207" w:author="Chen, Huanfa" w:date="2023-02-24T13:37:00Z">
              <w:r w:rsidRPr="00835F3F" w:rsidDel="00ED563F">
                <w:rPr>
                  <w:rFonts w:eastAsia="SimSun"/>
                  <w:sz w:val="20"/>
                  <w:szCs w:val="20"/>
                  <w:lang w:eastAsia="zh-CN"/>
                </w:rPr>
                <w:delText>;</w:delText>
              </w:r>
            </w:del>
            <w:r w:rsidRPr="00835F3F">
              <w:rPr>
                <w:rFonts w:eastAsia="SimSun"/>
                <w:sz w:val="20"/>
                <w:szCs w:val="20"/>
                <w:lang w:eastAsia="zh-CN"/>
              </w:rPr>
              <w:t xml:space="preserve"> </w:t>
            </w:r>
            <w:del w:id="208" w:author="Chen, Huanfa" w:date="2023-02-24T13:37:00Z">
              <w:r w:rsidRPr="00835F3F" w:rsidDel="00ED563F">
                <w:rPr>
                  <w:rFonts w:eastAsia="SimSun"/>
                  <w:sz w:val="20"/>
                  <w:szCs w:val="20"/>
                  <w:lang w:eastAsia="zh-CN"/>
                </w:rPr>
                <w:delText>w</w:delText>
              </w:r>
            </w:del>
            <w:ins w:id="209" w:author="Chen, Huanfa" w:date="2023-02-24T13:37:00Z">
              <w:r w:rsidR="00ED563F">
                <w:rPr>
                  <w:rFonts w:eastAsia="SimSun"/>
                  <w:sz w:val="20"/>
                  <w:szCs w:val="20"/>
                  <w:lang w:eastAsia="zh-CN"/>
                </w:rPr>
                <w:t>W</w:t>
              </w:r>
            </w:ins>
            <w:r w:rsidRPr="00835F3F">
              <w:rPr>
                <w:rFonts w:eastAsia="SimSun"/>
                <w:sz w:val="20"/>
                <w:szCs w:val="20"/>
                <w:lang w:eastAsia="zh-CN"/>
              </w:rPr>
              <w:t xml:space="preserve">hen </w:t>
            </w:r>
            <w:ins w:id="210" w:author="Chen, Huanfa" w:date="2023-02-24T13:37:00Z">
              <w:r w:rsidR="0042550A">
                <w:rPr>
                  <w:rFonts w:eastAsia="SimSun"/>
                  <w:sz w:val="20"/>
                  <w:szCs w:val="20"/>
                  <w:lang w:eastAsia="zh-CN"/>
                </w:rPr>
                <w:t xml:space="preserve">there </w:t>
              </w:r>
            </w:ins>
            <w:ins w:id="211" w:author="Chen, Huanfa" w:date="2023-02-24T13:38:00Z">
              <w:r w:rsidR="0042550A">
                <w:rPr>
                  <w:rFonts w:eastAsia="SimSun"/>
                  <w:sz w:val="20"/>
                  <w:szCs w:val="20"/>
                  <w:lang w:eastAsia="zh-CN"/>
                </w:rPr>
                <w:t xml:space="preserve">are zero of one </w:t>
              </w:r>
            </w:ins>
            <w:del w:id="212" w:author="Chen, Huanfa" w:date="2023-02-24T13:38:00Z">
              <w:r w:rsidRPr="00835F3F" w:rsidDel="0042550A">
                <w:rPr>
                  <w:rFonts w:eastAsia="SimSun"/>
                  <w:sz w:val="20"/>
                  <w:szCs w:val="20"/>
                  <w:lang w:eastAsia="zh-CN"/>
                </w:rPr>
                <w:delText xml:space="preserve">the count of </w:delText>
              </w:r>
            </w:del>
            <w:r w:rsidRPr="00835F3F">
              <w:rPr>
                <w:rFonts w:eastAsia="SimSun"/>
                <w:sz w:val="20"/>
                <w:szCs w:val="20"/>
                <w:lang w:eastAsia="zh-CN"/>
              </w:rPr>
              <w:t>POI around the n-th junction</w:t>
            </w:r>
            <w:del w:id="213" w:author="Chen, Huanfa" w:date="2023-02-24T13:38:00Z">
              <w:r w:rsidRPr="00835F3F" w:rsidDel="0042550A">
                <w:rPr>
                  <w:rFonts w:eastAsia="SimSun"/>
                  <w:sz w:val="20"/>
                  <w:szCs w:val="20"/>
                  <w:lang w:eastAsia="zh-CN"/>
                </w:rPr>
                <w:delText xml:space="preserve"> is equal or below 1</w:delText>
              </w:r>
            </w:del>
            <w:r w:rsidRPr="00835F3F">
              <w:rPr>
                <w:rFonts w:eastAsia="SimSun"/>
                <w:sz w:val="20"/>
                <w:szCs w:val="20"/>
                <w:lang w:eastAsia="zh-CN"/>
              </w:rPr>
              <w:t xml:space="preserv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POID</m:t>
                  </m:r>
                </m:e>
                <m:sub>
                  <m:r>
                    <w:rPr>
                      <w:rFonts w:ascii="Cambria Math" w:eastAsia="SimSun" w:hAnsi="Cambria Math"/>
                      <w:sz w:val="20"/>
                      <w:szCs w:val="20"/>
                      <w:lang w:eastAsia="zh-CN"/>
                    </w:rPr>
                    <m:t>n</m:t>
                  </m:r>
                </m:sub>
              </m:sSub>
            </m:oMath>
            <w:r w:rsidRPr="00835F3F">
              <w:rPr>
                <w:rFonts w:eastAsia="SimSun"/>
                <w:sz w:val="20"/>
                <w:szCs w:val="20"/>
                <w:lang w:eastAsia="zh-CN"/>
              </w:rPr>
              <w:t xml:space="preserve"> = 0. </w:t>
            </w:r>
          </w:p>
        </w:tc>
      </w:tr>
    </w:tbl>
    <w:p w14:paraId="62DB2C4E" w14:textId="75E9B4A8" w:rsidR="00FC439F" w:rsidRPr="00505C79" w:rsidRDefault="009420F5" w:rsidP="001A39FC">
      <w:pPr>
        <w:pStyle w:val="Heading5"/>
        <w:numPr>
          <w:ilvl w:val="4"/>
          <w:numId w:val="4"/>
        </w:numPr>
        <w:spacing w:line="360" w:lineRule="auto"/>
        <w:rPr>
          <w:rFonts w:ascii="Times New Roman" w:hAnsi="Times New Roman"/>
          <w:sz w:val="20"/>
        </w:rPr>
      </w:pPr>
      <w:r w:rsidRPr="00835F3F">
        <w:rPr>
          <w:rFonts w:ascii="Times New Roman" w:hAnsi="Times New Roman"/>
          <w:sz w:val="20"/>
        </w:rPr>
        <w:t xml:space="preserve">Junction </w:t>
      </w:r>
      <w:r w:rsidR="00673DE8" w:rsidRPr="00835F3F">
        <w:rPr>
          <w:rFonts w:ascii="Times New Roman" w:hAnsi="Times New Roman"/>
          <w:sz w:val="20"/>
        </w:rPr>
        <w:t>S</w:t>
      </w:r>
      <w:r w:rsidR="00673DE8" w:rsidRPr="00835F3F">
        <w:rPr>
          <w:rFonts w:ascii="Times New Roman" w:hAnsi="Times New Roman"/>
          <w:sz w:val="20"/>
          <w:lang w:eastAsia="zh-CN"/>
        </w:rPr>
        <w:t>tructure</w:t>
      </w:r>
      <w:r w:rsidRPr="00835F3F">
        <w:rPr>
          <w:rFonts w:ascii="Times New Roman" w:hAnsi="Times New Roman"/>
          <w:sz w:val="20"/>
        </w:rPr>
        <w:t xml:space="preserve"> </w:t>
      </w:r>
      <w:r w:rsidR="00B83444" w:rsidRPr="00835F3F">
        <w:rPr>
          <w:rFonts w:ascii="Times New Roman" w:hAnsi="Times New Roman"/>
          <w:sz w:val="20"/>
          <w:lang w:eastAsia="zh-CN"/>
        </w:rPr>
        <w:t>and</w:t>
      </w:r>
      <w:r w:rsidR="00B83444" w:rsidRPr="00835F3F">
        <w:rPr>
          <w:rFonts w:ascii="Times New Roman" w:hAnsi="Times New Roman"/>
          <w:sz w:val="20"/>
        </w:rPr>
        <w:t xml:space="preserve"> </w:t>
      </w:r>
      <w:r w:rsidR="00D743C8" w:rsidRPr="00835F3F">
        <w:rPr>
          <w:rFonts w:ascii="Times New Roman" w:hAnsi="Times New Roman"/>
          <w:sz w:val="20"/>
        </w:rPr>
        <w:t>Facility</w:t>
      </w:r>
      <w:r w:rsidR="00B83444" w:rsidRPr="00835F3F">
        <w:rPr>
          <w:rFonts w:ascii="Times New Roman" w:hAnsi="Times New Roman"/>
          <w:sz w:val="20"/>
        </w:rPr>
        <w:t xml:space="preserve"> </w:t>
      </w:r>
      <w:r w:rsidRPr="00835F3F">
        <w:rPr>
          <w:rFonts w:ascii="Times New Roman" w:hAnsi="Times New Roman"/>
          <w:sz w:val="20"/>
        </w:rPr>
        <w:t>Measurement</w:t>
      </w:r>
    </w:p>
    <w:p w14:paraId="6AEFB51B" w14:textId="04F5586B" w:rsidR="00886219" w:rsidRDefault="00D37998" w:rsidP="00AF5C62">
      <w:pPr>
        <w:spacing w:line="360" w:lineRule="auto"/>
        <w:jc w:val="both"/>
        <w:rPr>
          <w:rFonts w:eastAsia="SimSun"/>
          <w:sz w:val="20"/>
          <w:szCs w:val="20"/>
          <w:lang w:eastAsia="zh-CN"/>
        </w:rPr>
      </w:pPr>
      <w:r>
        <w:rPr>
          <w:rFonts w:eastAsia="SimSun"/>
          <w:sz w:val="20"/>
          <w:szCs w:val="20"/>
          <w:lang w:eastAsia="zh-CN"/>
        </w:rPr>
        <w:t>The s</w:t>
      </w:r>
      <w:r w:rsidR="00FC439F" w:rsidRPr="00835F3F">
        <w:rPr>
          <w:rFonts w:eastAsia="SimSun"/>
          <w:sz w:val="20"/>
          <w:szCs w:val="20"/>
          <w:lang w:eastAsia="zh-CN"/>
        </w:rPr>
        <w:t>tructur</w:t>
      </w:r>
      <w:r>
        <w:rPr>
          <w:rFonts w:eastAsia="SimSun"/>
          <w:sz w:val="20"/>
          <w:szCs w:val="20"/>
          <w:lang w:eastAsia="zh-CN"/>
        </w:rPr>
        <w:t>e</w:t>
      </w:r>
      <w:r w:rsidR="00FC439F" w:rsidRPr="00835F3F">
        <w:rPr>
          <w:rFonts w:eastAsia="SimSun"/>
          <w:sz w:val="20"/>
          <w:szCs w:val="20"/>
          <w:lang w:eastAsia="zh-CN"/>
        </w:rPr>
        <w:t xml:space="preserve"> and facility characteristics of road junction</w:t>
      </w:r>
      <w:r w:rsidR="00886219" w:rsidRPr="00835F3F">
        <w:rPr>
          <w:rFonts w:eastAsia="SimSun"/>
          <w:sz w:val="20"/>
          <w:szCs w:val="20"/>
          <w:lang w:eastAsia="zh-CN"/>
        </w:rPr>
        <w:t>s</w:t>
      </w:r>
      <w:r w:rsidR="00FC439F" w:rsidRPr="00835F3F">
        <w:rPr>
          <w:rFonts w:eastAsia="SimSun"/>
          <w:sz w:val="20"/>
          <w:szCs w:val="20"/>
          <w:lang w:eastAsia="zh-CN"/>
        </w:rPr>
        <w:t xml:space="preserve">, are considered the </w:t>
      </w:r>
      <w:r>
        <w:rPr>
          <w:rFonts w:eastAsia="SimSun"/>
          <w:sz w:val="20"/>
          <w:szCs w:val="20"/>
          <w:lang w:eastAsia="zh-CN"/>
        </w:rPr>
        <w:t>important</w:t>
      </w:r>
      <w:r w:rsidR="00886219" w:rsidRPr="00835F3F">
        <w:rPr>
          <w:rFonts w:eastAsia="SimSun"/>
          <w:sz w:val="20"/>
          <w:szCs w:val="20"/>
          <w:lang w:eastAsia="zh-CN"/>
        </w:rPr>
        <w:t xml:space="preserve"> built </w:t>
      </w:r>
      <w:r w:rsidR="00FC439F" w:rsidRPr="00835F3F">
        <w:rPr>
          <w:rFonts w:eastAsia="SimSun"/>
          <w:sz w:val="20"/>
          <w:szCs w:val="20"/>
          <w:lang w:eastAsia="zh-CN"/>
        </w:rPr>
        <w:t>environment features associated with accident risks. For structural features, the number of roads connected to the junction</w:t>
      </w:r>
      <w:r w:rsidR="00886219" w:rsidRPr="00835F3F">
        <w:rPr>
          <w:rFonts w:eastAsia="SimSun"/>
          <w:sz w:val="20"/>
          <w:szCs w:val="20"/>
          <w:lang w:eastAsia="zh-CN"/>
        </w:rPr>
        <w:t>,</w:t>
      </w:r>
      <w:r w:rsidR="00FC439F" w:rsidRPr="00835F3F">
        <w:rPr>
          <w:rFonts w:eastAsia="SimSun"/>
          <w:sz w:val="20"/>
          <w:szCs w:val="20"/>
          <w:lang w:eastAsia="zh-CN"/>
        </w:rPr>
        <w:t xml:space="preserve"> determines the</w:t>
      </w:r>
      <w:r w:rsidR="00505C79">
        <w:rPr>
          <w:rFonts w:eastAsia="SimSun"/>
          <w:sz w:val="20"/>
          <w:szCs w:val="20"/>
          <w:lang w:eastAsia="zh-CN"/>
        </w:rPr>
        <w:t xml:space="preserve"> </w:t>
      </w:r>
      <w:r w:rsidR="006809E2">
        <w:rPr>
          <w:rFonts w:eastAsia="SimSun"/>
          <w:sz w:val="20"/>
          <w:szCs w:val="20"/>
          <w:lang w:eastAsia="zh-CN"/>
        </w:rPr>
        <w:t>junction</w:t>
      </w:r>
      <w:r w:rsidR="00FC439F" w:rsidRPr="00835F3F">
        <w:rPr>
          <w:rFonts w:eastAsia="SimSun"/>
          <w:sz w:val="20"/>
          <w:szCs w:val="20"/>
          <w:lang w:eastAsia="zh-CN"/>
        </w:rPr>
        <w:t xml:space="preserve"> shape</w:t>
      </w:r>
      <w:r w:rsidR="00886219" w:rsidRPr="00835F3F">
        <w:rPr>
          <w:rFonts w:eastAsia="SimSun"/>
          <w:sz w:val="20"/>
          <w:szCs w:val="20"/>
          <w:lang w:eastAsia="zh-CN"/>
        </w:rPr>
        <w:t xml:space="preserve"> and basic traffic </w:t>
      </w:r>
      <w:r>
        <w:rPr>
          <w:rFonts w:eastAsia="SimSun"/>
          <w:sz w:val="20"/>
          <w:szCs w:val="20"/>
          <w:lang w:eastAsia="zh-CN"/>
        </w:rPr>
        <w:t xml:space="preserve">mode </w:t>
      </w:r>
      <w:r w:rsidR="00886219" w:rsidRPr="00835F3F">
        <w:rPr>
          <w:rFonts w:eastAsia="SimSun"/>
          <w:sz w:val="20"/>
          <w:szCs w:val="20"/>
          <w:lang w:eastAsia="zh-CN"/>
        </w:rPr>
        <w:t>applied</w:t>
      </w:r>
      <w:r w:rsidR="00FC439F" w:rsidRPr="00835F3F">
        <w:rPr>
          <w:rFonts w:eastAsia="SimSun"/>
          <w:sz w:val="20"/>
          <w:szCs w:val="20"/>
          <w:lang w:eastAsia="zh-CN"/>
        </w:rPr>
        <w:t xml:space="preserve">; </w:t>
      </w:r>
      <w:r w:rsidR="00886219" w:rsidRPr="00835F3F">
        <w:rPr>
          <w:rFonts w:eastAsia="SimSun"/>
          <w:sz w:val="20"/>
          <w:szCs w:val="20"/>
          <w:lang w:eastAsia="zh-CN"/>
        </w:rPr>
        <w:t xml:space="preserve">the </w:t>
      </w:r>
      <w:r w:rsidR="00FC439F" w:rsidRPr="00835F3F">
        <w:rPr>
          <w:rFonts w:eastAsia="SimSun"/>
          <w:sz w:val="20"/>
          <w:szCs w:val="20"/>
          <w:lang w:eastAsia="zh-CN"/>
        </w:rPr>
        <w:t xml:space="preserve">road level combinations on the junction, </w:t>
      </w:r>
      <w:r w:rsidR="00886219" w:rsidRPr="00835F3F">
        <w:rPr>
          <w:rFonts w:eastAsia="SimSun"/>
          <w:sz w:val="20"/>
          <w:szCs w:val="20"/>
          <w:lang w:eastAsia="zh-CN"/>
        </w:rPr>
        <w:t>specifically, whether the junction is constituted of major roads, minor roads or a mix of them,</w:t>
      </w:r>
      <w:r w:rsidR="00FC439F" w:rsidRPr="00835F3F">
        <w:rPr>
          <w:rFonts w:eastAsia="SimSun"/>
          <w:sz w:val="20"/>
          <w:szCs w:val="20"/>
          <w:lang w:eastAsia="zh-CN"/>
        </w:rPr>
        <w:t xml:space="preserve"> affect the junction size and the importance of junction in the road system.</w:t>
      </w:r>
      <w:r w:rsidR="00886219" w:rsidRPr="00835F3F">
        <w:rPr>
          <w:rFonts w:eastAsia="SimSun"/>
          <w:sz w:val="20"/>
          <w:szCs w:val="20"/>
          <w:lang w:eastAsia="zh-CN"/>
        </w:rPr>
        <w:t xml:space="preserve"> </w:t>
      </w:r>
    </w:p>
    <w:p w14:paraId="2CCDF7AB" w14:textId="77777777" w:rsidR="005A0238" w:rsidRPr="00835F3F" w:rsidRDefault="005A0238" w:rsidP="00AF5C62">
      <w:pPr>
        <w:spacing w:line="360" w:lineRule="auto"/>
        <w:jc w:val="both"/>
        <w:rPr>
          <w:rFonts w:eastAsia="SimSun"/>
          <w:sz w:val="20"/>
          <w:szCs w:val="20"/>
          <w:lang w:eastAsia="zh-CN"/>
        </w:rPr>
      </w:pPr>
    </w:p>
    <w:p w14:paraId="089E869B" w14:textId="77FCEAE6" w:rsidR="00FC439F" w:rsidRDefault="00D37998" w:rsidP="00AF5C62">
      <w:pPr>
        <w:spacing w:line="360" w:lineRule="auto"/>
        <w:jc w:val="both"/>
        <w:rPr>
          <w:rFonts w:eastAsia="SimSun"/>
          <w:sz w:val="20"/>
          <w:szCs w:val="20"/>
          <w:lang w:eastAsia="zh-CN"/>
        </w:rPr>
      </w:pPr>
      <w:r>
        <w:rPr>
          <w:rFonts w:eastAsia="SimSun"/>
          <w:sz w:val="20"/>
          <w:szCs w:val="20"/>
          <w:lang w:eastAsia="zh-CN"/>
        </w:rPr>
        <w:t>In term</w:t>
      </w:r>
      <w:r w:rsidR="006809E2">
        <w:rPr>
          <w:rFonts w:eastAsia="SimSun"/>
          <w:sz w:val="20"/>
          <w:szCs w:val="20"/>
          <w:lang w:eastAsia="zh-CN"/>
        </w:rPr>
        <w:t>s</w:t>
      </w:r>
      <w:r>
        <w:rPr>
          <w:rFonts w:eastAsia="SimSun"/>
          <w:sz w:val="20"/>
          <w:szCs w:val="20"/>
          <w:lang w:eastAsia="zh-CN"/>
        </w:rPr>
        <w:t xml:space="preserve"> of the</w:t>
      </w:r>
      <w:r w:rsidR="00886219" w:rsidRPr="00835F3F">
        <w:rPr>
          <w:rFonts w:eastAsia="SimSun"/>
          <w:sz w:val="20"/>
          <w:szCs w:val="20"/>
          <w:lang w:eastAsia="zh-CN"/>
        </w:rPr>
        <w:t xml:space="preserve"> </w:t>
      </w:r>
      <w:r w:rsidRPr="00835F3F">
        <w:rPr>
          <w:rFonts w:eastAsia="SimSun"/>
          <w:sz w:val="20"/>
          <w:szCs w:val="20"/>
          <w:lang w:eastAsia="zh-CN"/>
        </w:rPr>
        <w:t>facilit</w:t>
      </w:r>
      <w:r>
        <w:rPr>
          <w:rFonts w:eastAsia="SimSun"/>
          <w:sz w:val="20"/>
          <w:szCs w:val="20"/>
          <w:lang w:eastAsia="zh-CN"/>
        </w:rPr>
        <w:t>ies and functions</w:t>
      </w:r>
      <w:r w:rsidRPr="00835F3F">
        <w:rPr>
          <w:rFonts w:eastAsia="SimSun"/>
          <w:sz w:val="20"/>
          <w:szCs w:val="20"/>
          <w:lang w:eastAsia="zh-CN"/>
        </w:rPr>
        <w:t xml:space="preserve"> </w:t>
      </w:r>
      <w:r w:rsidR="00886219" w:rsidRPr="00835F3F">
        <w:rPr>
          <w:rFonts w:eastAsia="SimSun"/>
          <w:sz w:val="20"/>
          <w:szCs w:val="20"/>
          <w:lang w:eastAsia="zh-CN"/>
        </w:rPr>
        <w:t>related to road junctions,</w:t>
      </w:r>
      <w:r w:rsidR="00FC439F" w:rsidRPr="00835F3F">
        <w:rPr>
          <w:rFonts w:eastAsia="SimSun"/>
          <w:sz w:val="20"/>
          <w:szCs w:val="20"/>
          <w:lang w:eastAsia="zh-CN"/>
        </w:rPr>
        <w:t xml:space="preserve"> </w:t>
      </w:r>
      <w:r w:rsidR="00886219" w:rsidRPr="00835F3F">
        <w:rPr>
          <w:rFonts w:eastAsia="SimSun"/>
          <w:sz w:val="20"/>
          <w:szCs w:val="20"/>
          <w:lang w:eastAsia="zh-CN"/>
        </w:rPr>
        <w:t>features</w:t>
      </w:r>
      <w:r w:rsidR="00FC439F" w:rsidRPr="00835F3F">
        <w:rPr>
          <w:rFonts w:eastAsia="SimSun"/>
          <w:sz w:val="20"/>
          <w:szCs w:val="20"/>
          <w:lang w:eastAsia="zh-CN"/>
        </w:rPr>
        <w:t xml:space="preserve"> are characterised as, whether there are traffic lights and crossing facilities at the junction, what </w:t>
      </w:r>
      <w:r w:rsidR="00505C79">
        <w:rPr>
          <w:rFonts w:eastAsia="SimSun"/>
          <w:sz w:val="20"/>
          <w:szCs w:val="20"/>
          <w:lang w:eastAsia="zh-CN"/>
        </w:rPr>
        <w:t xml:space="preserve">is </w:t>
      </w:r>
      <w:r w:rsidR="00886219" w:rsidRPr="00835F3F">
        <w:rPr>
          <w:rFonts w:eastAsia="SimSun"/>
          <w:sz w:val="20"/>
          <w:szCs w:val="20"/>
          <w:lang w:eastAsia="zh-CN"/>
        </w:rPr>
        <w:t xml:space="preserve">the </w:t>
      </w:r>
      <w:r w:rsidR="00FC439F" w:rsidRPr="00835F3F">
        <w:rPr>
          <w:rFonts w:eastAsia="SimSun"/>
          <w:sz w:val="20"/>
          <w:szCs w:val="20"/>
          <w:lang w:eastAsia="zh-CN"/>
        </w:rPr>
        <w:t xml:space="preserve">maximum speed limit </w:t>
      </w:r>
      <w:r w:rsidR="00886219" w:rsidRPr="00835F3F">
        <w:rPr>
          <w:rFonts w:eastAsia="SimSun"/>
          <w:sz w:val="20"/>
          <w:szCs w:val="20"/>
          <w:lang w:eastAsia="zh-CN"/>
        </w:rPr>
        <w:t>across</w:t>
      </w:r>
      <w:r w:rsidR="00FC439F" w:rsidRPr="00835F3F">
        <w:rPr>
          <w:rFonts w:eastAsia="SimSun"/>
          <w:sz w:val="20"/>
          <w:szCs w:val="20"/>
          <w:lang w:eastAsia="zh-CN"/>
        </w:rPr>
        <w:t xml:space="preserve"> road</w:t>
      </w:r>
      <w:r w:rsidR="00886219" w:rsidRPr="00835F3F">
        <w:rPr>
          <w:rFonts w:eastAsia="SimSun"/>
          <w:sz w:val="20"/>
          <w:szCs w:val="20"/>
          <w:lang w:eastAsia="zh-CN"/>
        </w:rPr>
        <w:t>s</w:t>
      </w:r>
      <w:r w:rsidR="00FC439F" w:rsidRPr="00835F3F">
        <w:rPr>
          <w:rFonts w:eastAsia="SimSun"/>
          <w:sz w:val="20"/>
          <w:szCs w:val="20"/>
          <w:lang w:eastAsia="zh-CN"/>
        </w:rPr>
        <w:t xml:space="preserve"> connected to the junction, and what </w:t>
      </w:r>
      <w:r w:rsidR="00505C79">
        <w:rPr>
          <w:rFonts w:eastAsia="SimSun"/>
          <w:sz w:val="20"/>
          <w:szCs w:val="20"/>
          <w:lang w:eastAsia="zh-CN"/>
        </w:rPr>
        <w:t xml:space="preserve">is </w:t>
      </w:r>
      <w:r w:rsidR="00FC439F" w:rsidRPr="00835F3F">
        <w:rPr>
          <w:rFonts w:eastAsia="SimSun"/>
          <w:sz w:val="20"/>
          <w:szCs w:val="20"/>
          <w:lang w:eastAsia="zh-CN"/>
        </w:rPr>
        <w:t xml:space="preserve">the </w:t>
      </w:r>
      <w:r w:rsidR="00886219" w:rsidRPr="00835F3F">
        <w:rPr>
          <w:rFonts w:eastAsia="SimSun"/>
          <w:sz w:val="20"/>
          <w:szCs w:val="20"/>
          <w:lang w:eastAsia="zh-CN"/>
        </w:rPr>
        <w:t>shortest distance for a junction</w:t>
      </w:r>
      <w:r w:rsidR="00FC439F" w:rsidRPr="00835F3F">
        <w:rPr>
          <w:rFonts w:eastAsia="SimSun"/>
          <w:sz w:val="20"/>
          <w:szCs w:val="20"/>
          <w:lang w:eastAsia="zh-CN"/>
        </w:rPr>
        <w:t xml:space="preserve"> </w:t>
      </w:r>
      <w:r w:rsidR="00886219" w:rsidRPr="00835F3F">
        <w:rPr>
          <w:rFonts w:eastAsia="SimSun"/>
          <w:sz w:val="20"/>
          <w:szCs w:val="20"/>
          <w:lang w:eastAsia="zh-CN"/>
        </w:rPr>
        <w:t xml:space="preserve">to its nearest </w:t>
      </w:r>
      <w:r w:rsidR="00FC439F" w:rsidRPr="00835F3F">
        <w:rPr>
          <w:rFonts w:eastAsia="SimSun"/>
          <w:sz w:val="20"/>
          <w:szCs w:val="20"/>
          <w:lang w:eastAsia="zh-CN"/>
        </w:rPr>
        <w:t>junction. In this study, it is hypothesised that sound traffic facilities can improve the safety of road junctions; while a loose speed limit and a short distance between adjacent junctions may complicate the traffic environment, thereby increasing the risk of accidents.</w:t>
      </w:r>
    </w:p>
    <w:p w14:paraId="338B1EF8" w14:textId="7B2FDB78" w:rsidR="005A0238" w:rsidRDefault="005A0238" w:rsidP="00AF5C62">
      <w:pPr>
        <w:spacing w:line="360" w:lineRule="auto"/>
        <w:jc w:val="both"/>
        <w:rPr>
          <w:rFonts w:eastAsia="SimSun"/>
          <w:sz w:val="20"/>
          <w:szCs w:val="20"/>
          <w:lang w:eastAsia="zh-CN"/>
        </w:rPr>
      </w:pPr>
    </w:p>
    <w:p w14:paraId="7F63D7B3" w14:textId="77777777" w:rsidR="005A0238" w:rsidRPr="00835F3F" w:rsidRDefault="005A0238" w:rsidP="005A0238">
      <w:pPr>
        <w:pStyle w:val="Heading5"/>
        <w:numPr>
          <w:ilvl w:val="4"/>
          <w:numId w:val="4"/>
        </w:numPr>
        <w:spacing w:line="360" w:lineRule="auto"/>
        <w:rPr>
          <w:rFonts w:ascii="Times New Roman" w:hAnsi="Times New Roman"/>
          <w:sz w:val="20"/>
        </w:rPr>
      </w:pPr>
      <w:r w:rsidRPr="00835F3F">
        <w:rPr>
          <w:rFonts w:ascii="Times New Roman" w:hAnsi="Times New Roman"/>
          <w:sz w:val="20"/>
        </w:rPr>
        <w:t>Road Network Measurement</w:t>
      </w:r>
    </w:p>
    <w:p w14:paraId="3456EE15" w14:textId="77777777" w:rsidR="005A0238" w:rsidRPr="00835F3F" w:rsidRDefault="005A0238" w:rsidP="005A0238">
      <w:pPr>
        <w:spacing w:line="360" w:lineRule="auto"/>
        <w:rPr>
          <w:sz w:val="20"/>
          <w:szCs w:val="20"/>
          <w:lang w:eastAsia="en-US"/>
        </w:rPr>
      </w:pPr>
    </w:p>
    <w:p w14:paraId="05F85F71" w14:textId="29B70576" w:rsidR="005A0238" w:rsidRPr="00835F3F" w:rsidRDefault="005A0238" w:rsidP="005A0238">
      <w:pPr>
        <w:spacing w:line="360" w:lineRule="auto"/>
        <w:jc w:val="both"/>
        <w:rPr>
          <w:sz w:val="20"/>
          <w:szCs w:val="20"/>
          <w:lang w:eastAsia="zh-CN"/>
        </w:rPr>
      </w:pPr>
      <w:r w:rsidRPr="00835F3F">
        <w:rPr>
          <w:rFonts w:eastAsia="SimSun"/>
          <w:sz w:val="20"/>
          <w:szCs w:val="20"/>
          <w:lang w:eastAsia="zh-CN"/>
        </w:rPr>
        <w:t>Based on the space syntax theory, the multi-scale configuration characteristics of urban road network</w:t>
      </w:r>
      <w:r w:rsidR="006809E2">
        <w:rPr>
          <w:rFonts w:eastAsia="SimSun"/>
          <w:sz w:val="20"/>
          <w:szCs w:val="20"/>
          <w:lang w:eastAsia="zh-CN"/>
        </w:rPr>
        <w:t>s</w:t>
      </w:r>
      <w:r w:rsidRPr="00835F3F">
        <w:rPr>
          <w:rFonts w:eastAsia="SimSun"/>
          <w:sz w:val="20"/>
          <w:szCs w:val="20"/>
          <w:lang w:eastAsia="zh-CN"/>
        </w:rPr>
        <w:t xml:space="preserve"> can help reflect and describe the potential distribution of urban activities and the natural movem</w:t>
      </w:r>
      <w:r w:rsidR="006809E2">
        <w:rPr>
          <w:rFonts w:eastAsia="SimSun"/>
          <w:sz w:val="20"/>
          <w:szCs w:val="20"/>
          <w:lang w:eastAsia="zh-CN"/>
        </w:rPr>
        <w:t>en</w:t>
      </w:r>
      <w:r w:rsidRPr="00835F3F">
        <w:rPr>
          <w:rFonts w:eastAsia="SimSun"/>
          <w:sz w:val="20"/>
          <w:szCs w:val="20"/>
          <w:lang w:eastAsia="zh-CN"/>
        </w:rPr>
        <w:t>t pattern of individuals in urban space</w:t>
      </w:r>
      <w:r w:rsidR="00505C79">
        <w:rPr>
          <w:rFonts w:eastAsia="SimSun"/>
          <w:sz w:val="20"/>
          <w:szCs w:val="20"/>
          <w:lang w:eastAsia="zh-CN"/>
        </w:rPr>
        <w:t xml:space="preserve"> </w:t>
      </w:r>
      <w:r w:rsidR="00505C79" w:rsidRPr="00505C79">
        <w:rPr>
          <w:rFonts w:eastAsia="SimSun"/>
          <w:sz w:val="20"/>
          <w:szCs w:val="20"/>
          <w:lang w:eastAsia="zh-CN"/>
        </w:rPr>
        <w:t xml:space="preserve">(Hillier and Hanson, 1984; </w:t>
      </w:r>
      <w:r w:rsidR="00730BB4" w:rsidRPr="00730BB4">
        <w:rPr>
          <w:rFonts w:eastAsia="SimSun"/>
          <w:sz w:val="20"/>
          <w:szCs w:val="20"/>
          <w:lang w:eastAsia="zh-CN"/>
        </w:rPr>
        <w:t>Hillier, 2007</w:t>
      </w:r>
      <w:r w:rsidR="00505C79" w:rsidRPr="00505C79">
        <w:rPr>
          <w:rFonts w:eastAsia="SimSun"/>
          <w:sz w:val="20"/>
          <w:szCs w:val="20"/>
          <w:lang w:eastAsia="zh-CN"/>
        </w:rPr>
        <w:t>)</w:t>
      </w:r>
      <w:r w:rsidRPr="00835F3F">
        <w:rPr>
          <w:rFonts w:eastAsia="SimSun"/>
          <w:sz w:val="20"/>
          <w:szCs w:val="20"/>
          <w:lang w:eastAsia="zh-CN"/>
        </w:rPr>
        <w:t xml:space="preserve">. A series of network metrics is developed to quantify the </w:t>
      </w:r>
      <w:r w:rsidR="006809E2">
        <w:rPr>
          <w:rFonts w:eastAsia="SimSun"/>
          <w:sz w:val="20"/>
          <w:szCs w:val="20"/>
          <w:lang w:eastAsia="zh-CN"/>
        </w:rPr>
        <w:t>interaction</w:t>
      </w:r>
      <w:r w:rsidRPr="00835F3F">
        <w:rPr>
          <w:rFonts w:eastAsia="SimSun"/>
          <w:sz w:val="20"/>
          <w:szCs w:val="20"/>
          <w:lang w:eastAsia="zh-CN"/>
        </w:rPr>
        <w:t xml:space="preserve"> between spatial configuration and the activity and movement. Among them, the Normali</w:t>
      </w:r>
      <w:r w:rsidR="006809E2">
        <w:rPr>
          <w:rFonts w:eastAsia="SimSun"/>
          <w:sz w:val="20"/>
          <w:szCs w:val="20"/>
          <w:lang w:eastAsia="zh-CN"/>
        </w:rPr>
        <w:t>s</w:t>
      </w:r>
      <w:r w:rsidRPr="00835F3F">
        <w:rPr>
          <w:rFonts w:eastAsia="SimSun"/>
          <w:sz w:val="20"/>
          <w:szCs w:val="20"/>
          <w:lang w:eastAsia="zh-CN"/>
        </w:rPr>
        <w:t>ed Angular Integration (NAIN) is used to reflect the attractiveness of different road segments to urban activities at a specific spatial scale; the Normali</w:t>
      </w:r>
      <w:r w:rsidR="006809E2">
        <w:rPr>
          <w:rFonts w:eastAsia="SimSun"/>
          <w:sz w:val="20"/>
          <w:szCs w:val="20"/>
          <w:lang w:eastAsia="zh-CN"/>
        </w:rPr>
        <w:t>s</w:t>
      </w:r>
      <w:r w:rsidRPr="00835F3F">
        <w:rPr>
          <w:rFonts w:eastAsia="SimSun"/>
          <w:sz w:val="20"/>
          <w:szCs w:val="20"/>
          <w:lang w:eastAsia="zh-CN"/>
        </w:rPr>
        <w:t>ed Angular Choice(NACH)  reflect</w:t>
      </w:r>
      <w:r w:rsidR="006809E2">
        <w:rPr>
          <w:rFonts w:eastAsia="SimSun"/>
          <w:sz w:val="20"/>
          <w:szCs w:val="20"/>
          <w:lang w:eastAsia="zh-CN"/>
        </w:rPr>
        <w:t>s</w:t>
      </w:r>
      <w:r w:rsidRPr="00835F3F">
        <w:rPr>
          <w:rFonts w:eastAsia="SimSun"/>
          <w:sz w:val="20"/>
          <w:szCs w:val="20"/>
          <w:lang w:eastAsia="zh-CN"/>
        </w:rPr>
        <w:t xml:space="preserve"> the potential distribution characteristics of traffic flow on different road segments in the road network</w:t>
      </w:r>
      <w:r w:rsidR="00D83473" w:rsidRPr="00D83473">
        <w:rPr>
          <w:rFonts w:eastAsia="SimSun"/>
          <w:sz w:val="20"/>
          <w:szCs w:val="20"/>
          <w:lang w:eastAsia="zh-CN"/>
        </w:rPr>
        <w:t xml:space="preserve"> (Hillier, Yang and Turner, 2012)</w:t>
      </w:r>
      <w:r w:rsidRPr="00835F3F">
        <w:rPr>
          <w:rFonts w:eastAsia="SimSun"/>
          <w:sz w:val="20"/>
          <w:szCs w:val="20"/>
          <w:lang w:eastAsia="zh-CN"/>
        </w:rPr>
        <w:t xml:space="preserve">. The explanation of the calculation methods of NAIN and NACH can be found in </w:t>
      </w:r>
      <w:r w:rsidR="006809E2">
        <w:rPr>
          <w:rFonts w:eastAsia="SimSun"/>
          <w:sz w:val="20"/>
          <w:szCs w:val="20"/>
          <w:lang w:eastAsia="zh-CN"/>
        </w:rPr>
        <w:t xml:space="preserve">the </w:t>
      </w:r>
      <w:r w:rsidRPr="00835F3F">
        <w:rPr>
          <w:rFonts w:eastAsia="SimSun"/>
          <w:sz w:val="20"/>
          <w:szCs w:val="20"/>
          <w:lang w:eastAsia="zh-CN"/>
        </w:rPr>
        <w:t>appendix. The research attempts to calculate the NAIN and NACH of each road segment in the Camden road network with 800m</w:t>
      </w:r>
      <w:r w:rsidR="006809E2">
        <w:rPr>
          <w:rFonts w:eastAsia="SimSun"/>
          <w:sz w:val="20"/>
          <w:szCs w:val="20"/>
          <w:lang w:eastAsia="zh-CN"/>
        </w:rPr>
        <w:t xml:space="preserve"> </w:t>
      </w:r>
      <w:r w:rsidRPr="00835F3F">
        <w:rPr>
          <w:rFonts w:eastAsia="SimSun"/>
          <w:sz w:val="20"/>
          <w:szCs w:val="20"/>
          <w:lang w:eastAsia="zh-CN"/>
        </w:rPr>
        <w:t>and 3600m as the analysis radius</w:t>
      </w:r>
      <w:r w:rsidR="006809E2">
        <w:rPr>
          <w:rFonts w:eastAsia="SimSun"/>
          <w:sz w:val="20"/>
          <w:szCs w:val="20"/>
          <w:lang w:eastAsia="zh-CN"/>
        </w:rPr>
        <w:t>.</w:t>
      </w:r>
      <w:r w:rsidRPr="00835F3F">
        <w:rPr>
          <w:rFonts w:eastAsia="SimSun"/>
          <w:sz w:val="20"/>
          <w:szCs w:val="20"/>
          <w:lang w:eastAsia="zh-CN"/>
        </w:rPr>
        <w:t xml:space="preserve"> </w:t>
      </w:r>
      <w:r w:rsidRPr="00835F3F">
        <w:rPr>
          <w:rFonts w:eastAsia="SimSun"/>
          <w:sz w:val="20"/>
          <w:szCs w:val="20"/>
          <w:lang w:eastAsia="zh-CN"/>
        </w:rPr>
        <w:lastRenderedPageBreak/>
        <w:t>The radius of 800m and 3600m correspond to the local and global scales around the junction</w:t>
      </w:r>
      <w:r w:rsidR="006809E2">
        <w:rPr>
          <w:rFonts w:eastAsia="SimSun"/>
          <w:sz w:val="20"/>
          <w:szCs w:val="20"/>
          <w:lang w:eastAsia="zh-CN"/>
        </w:rPr>
        <w:t>,</w:t>
      </w:r>
      <w:r w:rsidRPr="00835F3F">
        <w:rPr>
          <w:rFonts w:eastAsia="SimSun"/>
          <w:sz w:val="20"/>
          <w:szCs w:val="20"/>
          <w:lang w:eastAsia="zh-CN"/>
        </w:rPr>
        <w:t xml:space="preserve"> respectively. On this basis, the arithmetic mean of NAIN and NACH of the connected road segments is summari</w:t>
      </w:r>
      <w:r w:rsidR="006809E2">
        <w:rPr>
          <w:rFonts w:eastAsia="SimSun"/>
          <w:sz w:val="20"/>
          <w:szCs w:val="20"/>
          <w:lang w:eastAsia="zh-CN"/>
        </w:rPr>
        <w:t>s</w:t>
      </w:r>
      <w:r w:rsidRPr="00835F3F">
        <w:rPr>
          <w:rFonts w:eastAsia="SimSun"/>
          <w:sz w:val="20"/>
          <w:szCs w:val="20"/>
          <w:lang w:eastAsia="zh-CN"/>
        </w:rPr>
        <w:t xml:space="preserve">ed for each </w:t>
      </w:r>
      <w:r w:rsidR="006809E2">
        <w:rPr>
          <w:rFonts w:eastAsia="SimSun"/>
          <w:sz w:val="20"/>
          <w:szCs w:val="20"/>
          <w:lang w:eastAsia="zh-CN"/>
        </w:rPr>
        <w:t>junction</w:t>
      </w:r>
      <w:r w:rsidRPr="00835F3F">
        <w:rPr>
          <w:rFonts w:eastAsia="SimSun"/>
          <w:sz w:val="20"/>
          <w:szCs w:val="20"/>
          <w:lang w:eastAsia="zh-CN"/>
        </w:rPr>
        <w:t xml:space="preserve"> in Camden, to reflect the potential attractiveness of road </w:t>
      </w:r>
      <w:r w:rsidR="006809E2">
        <w:rPr>
          <w:rFonts w:eastAsia="SimSun"/>
          <w:sz w:val="20"/>
          <w:szCs w:val="20"/>
          <w:lang w:eastAsia="zh-CN"/>
        </w:rPr>
        <w:t>junctions</w:t>
      </w:r>
      <w:r w:rsidRPr="00835F3F">
        <w:rPr>
          <w:rFonts w:eastAsia="SimSun"/>
          <w:sz w:val="20"/>
          <w:szCs w:val="20"/>
          <w:lang w:eastAsia="zh-CN"/>
        </w:rPr>
        <w:t xml:space="preserve"> to urban activities </w:t>
      </w:r>
      <w:r w:rsidR="006809E2">
        <w:rPr>
          <w:rFonts w:eastAsia="SimSun"/>
          <w:sz w:val="20"/>
          <w:szCs w:val="20"/>
          <w:lang w:eastAsia="zh-CN"/>
        </w:rPr>
        <w:t xml:space="preserve">and traffic volume </w:t>
      </w:r>
      <w:r w:rsidRPr="00835F3F">
        <w:rPr>
          <w:rFonts w:eastAsia="SimSun"/>
          <w:sz w:val="20"/>
          <w:szCs w:val="20"/>
          <w:lang w:eastAsia="zh-CN"/>
        </w:rPr>
        <w:t>in the network.</w:t>
      </w:r>
    </w:p>
    <w:p w14:paraId="76038074" w14:textId="77777777" w:rsidR="005A0238" w:rsidRPr="00835F3F" w:rsidRDefault="005A0238" w:rsidP="00AF5C62">
      <w:pPr>
        <w:spacing w:line="360" w:lineRule="auto"/>
        <w:jc w:val="both"/>
        <w:rPr>
          <w:rFonts w:eastAsia="SimSun"/>
          <w:sz w:val="20"/>
          <w:szCs w:val="20"/>
          <w:lang w:eastAsia="zh-CN"/>
        </w:rPr>
      </w:pPr>
    </w:p>
    <w:p w14:paraId="6B348E38" w14:textId="59100EB4" w:rsidR="00B95169" w:rsidRPr="00835F3F" w:rsidRDefault="00B95169" w:rsidP="001A39FC">
      <w:pPr>
        <w:pStyle w:val="Heading5"/>
        <w:numPr>
          <w:ilvl w:val="4"/>
          <w:numId w:val="4"/>
        </w:numPr>
        <w:spacing w:line="360" w:lineRule="auto"/>
        <w:rPr>
          <w:rFonts w:ascii="Times New Roman" w:hAnsi="Times New Roman"/>
          <w:sz w:val="20"/>
        </w:rPr>
      </w:pPr>
      <w:r w:rsidRPr="00835F3F">
        <w:rPr>
          <w:rFonts w:ascii="Times New Roman" w:hAnsi="Times New Roman"/>
          <w:sz w:val="20"/>
        </w:rPr>
        <w:t>Street View Measurement</w:t>
      </w:r>
    </w:p>
    <w:p w14:paraId="5810FD9C" w14:textId="391A3BE4" w:rsidR="00B96E75" w:rsidRPr="00835F3F" w:rsidRDefault="00B96E75" w:rsidP="001A39FC">
      <w:pPr>
        <w:spacing w:line="360" w:lineRule="auto"/>
        <w:rPr>
          <w:sz w:val="20"/>
          <w:szCs w:val="20"/>
          <w:lang w:eastAsia="en-US"/>
        </w:rPr>
      </w:pPr>
    </w:p>
    <w:p w14:paraId="48B34439" w14:textId="2F958A81" w:rsidR="00886219" w:rsidRDefault="00886219" w:rsidP="00AF5C62">
      <w:pPr>
        <w:spacing w:line="360" w:lineRule="auto"/>
        <w:jc w:val="both"/>
        <w:rPr>
          <w:rFonts w:eastAsia="SimSun"/>
          <w:sz w:val="20"/>
          <w:szCs w:val="20"/>
          <w:lang w:eastAsia="zh-CN"/>
        </w:rPr>
      </w:pPr>
      <w:r w:rsidRPr="00835F3F">
        <w:rPr>
          <w:rFonts w:eastAsia="SimSun"/>
          <w:sz w:val="20"/>
          <w:szCs w:val="20"/>
          <w:lang w:eastAsia="zh-CN"/>
        </w:rPr>
        <w:t>Street View images of road junctions provide intuitive visual information about junctions</w:t>
      </w:r>
      <w:r w:rsidR="00F7385F" w:rsidRPr="00835F3F">
        <w:rPr>
          <w:rFonts w:eastAsia="SimSun"/>
          <w:sz w:val="20"/>
          <w:szCs w:val="20"/>
          <w:lang w:eastAsia="zh-CN"/>
        </w:rPr>
        <w:t>'</w:t>
      </w:r>
      <w:r w:rsidRPr="00835F3F">
        <w:rPr>
          <w:rFonts w:eastAsia="SimSun"/>
          <w:sz w:val="20"/>
          <w:szCs w:val="20"/>
          <w:lang w:eastAsia="zh-CN"/>
        </w:rPr>
        <w:t xml:space="preserve"> built environment characteristics at a local scale. Based on the geometric cent</w:t>
      </w:r>
      <w:r w:rsidR="006809E2">
        <w:rPr>
          <w:rFonts w:eastAsia="SimSun"/>
          <w:sz w:val="20"/>
          <w:szCs w:val="20"/>
          <w:lang w:eastAsia="zh-CN"/>
        </w:rPr>
        <w:t>re</w:t>
      </w:r>
      <w:r w:rsidRPr="00835F3F">
        <w:rPr>
          <w:rFonts w:eastAsia="SimSun"/>
          <w:sz w:val="20"/>
          <w:szCs w:val="20"/>
          <w:lang w:eastAsia="zh-CN"/>
        </w:rPr>
        <w:t xml:space="preserve"> of 1877 road </w:t>
      </w:r>
      <w:r w:rsidR="006809E2">
        <w:rPr>
          <w:rFonts w:eastAsia="SimSun"/>
          <w:sz w:val="20"/>
          <w:szCs w:val="20"/>
          <w:lang w:eastAsia="zh-CN"/>
        </w:rPr>
        <w:t>junctions</w:t>
      </w:r>
      <w:r w:rsidRPr="00835F3F">
        <w:rPr>
          <w:rFonts w:eastAsia="SimSun"/>
          <w:sz w:val="20"/>
          <w:szCs w:val="20"/>
          <w:lang w:eastAsia="zh-CN"/>
        </w:rPr>
        <w:t>, street view images are collected from Google Street View Static API in four equally spaced directions of 0°, 90°, 180°, and 270°.</w:t>
      </w:r>
    </w:p>
    <w:p w14:paraId="2955FEC9" w14:textId="77777777" w:rsidR="005A0238" w:rsidRPr="00835F3F" w:rsidRDefault="005A0238" w:rsidP="00AF5C62">
      <w:pPr>
        <w:spacing w:line="360" w:lineRule="auto"/>
        <w:jc w:val="both"/>
        <w:rPr>
          <w:rFonts w:eastAsia="SimSun"/>
          <w:sz w:val="20"/>
          <w:szCs w:val="20"/>
          <w:lang w:eastAsia="zh-CN"/>
        </w:rPr>
      </w:pPr>
    </w:p>
    <w:p w14:paraId="204D1361" w14:textId="1AE95FAF" w:rsidR="00886219" w:rsidRDefault="00886219" w:rsidP="00AF5C62">
      <w:pPr>
        <w:spacing w:line="360" w:lineRule="auto"/>
        <w:jc w:val="both"/>
        <w:rPr>
          <w:rFonts w:eastAsia="SimSun"/>
          <w:sz w:val="20"/>
          <w:szCs w:val="20"/>
          <w:lang w:eastAsia="zh-CN"/>
        </w:rPr>
      </w:pPr>
      <w:r w:rsidRPr="00835F3F">
        <w:rPr>
          <w:rFonts w:eastAsia="SimSun"/>
          <w:sz w:val="20"/>
          <w:szCs w:val="20"/>
          <w:lang w:eastAsia="zh-CN"/>
        </w:rPr>
        <w:t>Us</w:t>
      </w:r>
      <w:r w:rsidR="000E6434">
        <w:rPr>
          <w:rFonts w:eastAsia="SimSun"/>
          <w:sz w:val="20"/>
          <w:szCs w:val="20"/>
          <w:lang w:eastAsia="zh-CN"/>
        </w:rPr>
        <w:t>ing</w:t>
      </w:r>
      <w:r w:rsidRPr="00835F3F">
        <w:rPr>
          <w:rFonts w:eastAsia="SimSun"/>
          <w:sz w:val="20"/>
          <w:szCs w:val="20"/>
          <w:lang w:eastAsia="zh-CN"/>
        </w:rPr>
        <w:t xml:space="preserve"> Python's deep learning library, FastA</w:t>
      </w:r>
      <w:r w:rsidR="002C2032">
        <w:rPr>
          <w:rFonts w:eastAsia="SimSun"/>
          <w:sz w:val="20"/>
          <w:szCs w:val="20"/>
          <w:lang w:eastAsia="zh-CN"/>
        </w:rPr>
        <w:t xml:space="preserve">I </w:t>
      </w:r>
      <w:r w:rsidR="002C2032" w:rsidRPr="002C2032">
        <w:rPr>
          <w:rFonts w:eastAsia="SimSun"/>
          <w:sz w:val="20"/>
          <w:szCs w:val="20"/>
          <w:lang w:eastAsia="zh-CN"/>
        </w:rPr>
        <w:t xml:space="preserve">(Howard </w:t>
      </w:r>
      <w:r w:rsidR="000E3F2D">
        <w:rPr>
          <w:rFonts w:eastAsia="SimSun"/>
          <w:sz w:val="20"/>
          <w:szCs w:val="20"/>
          <w:lang w:eastAsia="zh-CN"/>
        </w:rPr>
        <w:t>&amp;</w:t>
      </w:r>
      <w:r w:rsidR="002C2032" w:rsidRPr="002C2032">
        <w:rPr>
          <w:rFonts w:eastAsia="SimSun"/>
          <w:sz w:val="20"/>
          <w:szCs w:val="20"/>
          <w:lang w:eastAsia="zh-CN"/>
        </w:rPr>
        <w:t xml:space="preserve"> Gugger, 2020)</w:t>
      </w:r>
      <w:r w:rsidRPr="00835F3F">
        <w:rPr>
          <w:rFonts w:eastAsia="SimSun"/>
          <w:sz w:val="20"/>
          <w:szCs w:val="20"/>
          <w:lang w:eastAsia="zh-CN"/>
        </w:rPr>
        <w:t>, and the open-sourced computer vision dataset, Ca</w:t>
      </w:r>
      <w:r w:rsidR="002C2032">
        <w:rPr>
          <w:rFonts w:eastAsia="SimSun"/>
          <w:sz w:val="20"/>
          <w:szCs w:val="20"/>
          <w:lang w:eastAsia="zh-CN"/>
        </w:rPr>
        <w:t>m</w:t>
      </w:r>
      <w:r w:rsidRPr="00835F3F">
        <w:rPr>
          <w:rFonts w:eastAsia="SimSun"/>
          <w:sz w:val="20"/>
          <w:szCs w:val="20"/>
          <w:lang w:eastAsia="zh-CN"/>
        </w:rPr>
        <w:t>Vid</w:t>
      </w:r>
      <w:r w:rsidR="000E6434" w:rsidRPr="000E6434">
        <w:rPr>
          <w:rFonts w:eastAsia="SimSun"/>
          <w:sz w:val="20"/>
          <w:szCs w:val="20"/>
          <w:lang w:eastAsia="zh-CN"/>
        </w:rPr>
        <w:t xml:space="preserve"> (Brostow, Fauqueur and Cipolla, 2008)</w:t>
      </w:r>
      <w:r w:rsidRPr="00835F3F">
        <w:rPr>
          <w:rFonts w:eastAsia="SimSun"/>
          <w:sz w:val="20"/>
          <w:szCs w:val="20"/>
          <w:lang w:eastAsia="zh-CN"/>
        </w:rPr>
        <w:t xml:space="preserve">, an image segmentation model is trained to identify and calculate the proportion of different street view elements </w:t>
      </w:r>
      <w:r w:rsidR="0008656B">
        <w:rPr>
          <w:rFonts w:eastAsia="SimSun"/>
          <w:sz w:val="20"/>
          <w:szCs w:val="20"/>
          <w:lang w:eastAsia="zh-CN"/>
        </w:rPr>
        <w:t>f</w:t>
      </w:r>
      <w:r w:rsidRPr="00835F3F">
        <w:rPr>
          <w:rFonts w:eastAsia="SimSun"/>
          <w:sz w:val="20"/>
          <w:szCs w:val="20"/>
          <w:lang w:eastAsia="zh-CN"/>
        </w:rPr>
        <w:t>or each street view image.</w:t>
      </w:r>
    </w:p>
    <w:p w14:paraId="027B50B6" w14:textId="77777777" w:rsidR="002C2032" w:rsidRDefault="002C2032" w:rsidP="00AF5C62">
      <w:pPr>
        <w:spacing w:line="360" w:lineRule="auto"/>
        <w:jc w:val="both"/>
        <w:rPr>
          <w:rFonts w:eastAsia="SimSun"/>
          <w:sz w:val="20"/>
          <w:szCs w:val="20"/>
          <w:lang w:eastAsia="zh-CN"/>
        </w:rPr>
      </w:pPr>
    </w:p>
    <w:p w14:paraId="70F5A456" w14:textId="2B8754EC" w:rsidR="00886219" w:rsidRDefault="00886219" w:rsidP="00AF5C62">
      <w:pPr>
        <w:spacing w:line="360" w:lineRule="auto"/>
        <w:jc w:val="both"/>
        <w:rPr>
          <w:rFonts w:eastAsia="SimSun"/>
          <w:sz w:val="20"/>
          <w:szCs w:val="20"/>
          <w:lang w:eastAsia="zh-CN"/>
        </w:rPr>
      </w:pPr>
      <w:r w:rsidRPr="00835F3F">
        <w:rPr>
          <w:rFonts w:eastAsia="SimSun"/>
          <w:sz w:val="20"/>
          <w:szCs w:val="20"/>
          <w:lang w:eastAsia="zh-CN"/>
        </w:rPr>
        <w:t>Six types of static street view labels are selected as the reflection of built environment features of junctions, including building (building, fence, wall), road (r</w:t>
      </w:r>
      <w:r w:rsidR="006809E2">
        <w:rPr>
          <w:rFonts w:eastAsia="SimSun"/>
          <w:sz w:val="20"/>
          <w:szCs w:val="20"/>
          <w:lang w:eastAsia="zh-CN"/>
        </w:rPr>
        <w:t>oa</w:t>
      </w:r>
      <w:r w:rsidRPr="00835F3F">
        <w:rPr>
          <w:rFonts w:eastAsia="SimSun"/>
          <w:sz w:val="20"/>
          <w:szCs w:val="20"/>
          <w:lang w:eastAsia="zh-CN"/>
        </w:rPr>
        <w:t>d, parking block, road shoulder), vegetation (tree and other vegetation types), traffic sign (traffic light, Sign &amp; Symbol), sky and sidewalk. Some dynamic street view elements, such as vehicles and pedestrians, are considered less frequent in street view images and are more sensitive to image collection methods, which are not suitable for characteri</w:t>
      </w:r>
      <w:r w:rsidR="006809E2">
        <w:rPr>
          <w:rFonts w:eastAsia="SimSun"/>
          <w:sz w:val="20"/>
          <w:szCs w:val="20"/>
          <w:lang w:eastAsia="zh-CN"/>
        </w:rPr>
        <w:t>s</w:t>
      </w:r>
      <w:r w:rsidRPr="00835F3F">
        <w:rPr>
          <w:rFonts w:eastAsia="SimSun"/>
          <w:sz w:val="20"/>
          <w:szCs w:val="20"/>
          <w:lang w:eastAsia="zh-CN"/>
        </w:rPr>
        <w:t xml:space="preserve">ing the built environment of </w:t>
      </w:r>
      <w:r w:rsidR="006809E2">
        <w:rPr>
          <w:rFonts w:eastAsia="SimSun"/>
          <w:sz w:val="20"/>
          <w:szCs w:val="20"/>
          <w:lang w:eastAsia="zh-CN"/>
        </w:rPr>
        <w:t>junction</w:t>
      </w:r>
      <w:r w:rsidRPr="00835F3F">
        <w:rPr>
          <w:rFonts w:eastAsia="SimSun"/>
          <w:sz w:val="20"/>
          <w:szCs w:val="20"/>
          <w:lang w:eastAsia="zh-CN"/>
        </w:rPr>
        <w:t>s (Kim, 2021).</w:t>
      </w:r>
    </w:p>
    <w:p w14:paraId="24AD2A10" w14:textId="77777777" w:rsidR="005A0238" w:rsidRPr="00835F3F" w:rsidRDefault="005A0238" w:rsidP="00AF5C62">
      <w:pPr>
        <w:spacing w:line="360" w:lineRule="auto"/>
        <w:jc w:val="both"/>
        <w:rPr>
          <w:rFonts w:eastAsia="SimSun"/>
          <w:sz w:val="20"/>
          <w:szCs w:val="20"/>
          <w:lang w:eastAsia="zh-CN"/>
        </w:rPr>
      </w:pPr>
    </w:p>
    <w:p w14:paraId="7031211C" w14:textId="1DA5166A" w:rsidR="005B7B5D" w:rsidRDefault="00886219" w:rsidP="00AF5C62">
      <w:pPr>
        <w:spacing w:line="360" w:lineRule="auto"/>
        <w:jc w:val="both"/>
        <w:rPr>
          <w:rFonts w:eastAsia="SimSun"/>
          <w:sz w:val="20"/>
          <w:szCs w:val="20"/>
          <w:lang w:eastAsia="zh-CN"/>
        </w:rPr>
      </w:pPr>
      <w:r w:rsidRPr="00835F3F">
        <w:rPr>
          <w:rFonts w:eastAsia="SimSun"/>
          <w:sz w:val="20"/>
          <w:szCs w:val="20"/>
          <w:lang w:eastAsia="zh-CN"/>
        </w:rPr>
        <w:t xml:space="preserve">For each </w:t>
      </w:r>
      <w:r w:rsidR="006809E2">
        <w:rPr>
          <w:rFonts w:eastAsia="SimSun"/>
          <w:sz w:val="20"/>
          <w:szCs w:val="20"/>
          <w:lang w:eastAsia="zh-CN"/>
        </w:rPr>
        <w:t>junction</w:t>
      </w:r>
      <w:r w:rsidRPr="00835F3F">
        <w:rPr>
          <w:rFonts w:eastAsia="SimSun"/>
          <w:sz w:val="20"/>
          <w:szCs w:val="20"/>
          <w:lang w:eastAsia="zh-CN"/>
        </w:rPr>
        <w:t xml:space="preserve">, </w:t>
      </w:r>
      <w:r w:rsidR="006809E2">
        <w:rPr>
          <w:rFonts w:eastAsia="SimSun"/>
          <w:sz w:val="20"/>
          <w:szCs w:val="20"/>
          <w:lang w:eastAsia="zh-CN"/>
        </w:rPr>
        <w:t>the</w:t>
      </w:r>
      <w:r w:rsidRPr="00835F3F">
        <w:rPr>
          <w:rFonts w:eastAsia="SimSun"/>
          <w:sz w:val="20"/>
          <w:szCs w:val="20"/>
          <w:lang w:eastAsia="zh-CN"/>
        </w:rPr>
        <w:t xml:space="preserve"> mean proportion of each street view elements across the four images was calculated. On this basis, we tried to calculate the Street View Diversity (SVD) of each </w:t>
      </w:r>
      <w:r w:rsidR="006809E2">
        <w:rPr>
          <w:rFonts w:eastAsia="SimSun"/>
          <w:sz w:val="20"/>
          <w:szCs w:val="20"/>
          <w:lang w:eastAsia="zh-CN"/>
        </w:rPr>
        <w:t>junction</w:t>
      </w:r>
      <w:r w:rsidRPr="00835F3F">
        <w:rPr>
          <w:rFonts w:eastAsia="SimSun"/>
          <w:sz w:val="20"/>
          <w:szCs w:val="20"/>
          <w:lang w:eastAsia="zh-CN"/>
        </w:rPr>
        <w:t xml:space="preserve"> with the help of </w:t>
      </w:r>
      <w:r w:rsidR="006809E2">
        <w:rPr>
          <w:rFonts w:eastAsia="SimSun"/>
          <w:sz w:val="20"/>
          <w:szCs w:val="20"/>
          <w:lang w:eastAsia="zh-CN"/>
        </w:rPr>
        <w:t xml:space="preserve">the </w:t>
      </w:r>
      <w:r w:rsidRPr="00835F3F">
        <w:rPr>
          <w:rFonts w:eastAsia="SimSun"/>
          <w:sz w:val="20"/>
          <w:szCs w:val="20"/>
          <w:lang w:eastAsia="zh-CN"/>
        </w:rPr>
        <w:t>Shannon Weaver Diversity index (SWD). As a comprehensive measure, SVD characteri</w:t>
      </w:r>
      <w:r w:rsidR="006809E2">
        <w:rPr>
          <w:rFonts w:eastAsia="SimSun"/>
          <w:sz w:val="20"/>
          <w:szCs w:val="20"/>
          <w:lang w:eastAsia="zh-CN"/>
        </w:rPr>
        <w:t>s</w:t>
      </w:r>
      <w:r w:rsidRPr="00835F3F">
        <w:rPr>
          <w:rFonts w:eastAsia="SimSun"/>
          <w:sz w:val="20"/>
          <w:szCs w:val="20"/>
          <w:lang w:eastAsia="zh-CN"/>
        </w:rPr>
        <w:t xml:space="preserve">es the complexity and disorder of street view elements at </w:t>
      </w:r>
      <w:r w:rsidR="006809E2">
        <w:rPr>
          <w:rFonts w:eastAsia="SimSun"/>
          <w:sz w:val="20"/>
          <w:szCs w:val="20"/>
          <w:lang w:eastAsia="zh-CN"/>
        </w:rPr>
        <w:t>the junction</w:t>
      </w:r>
      <w:r w:rsidRPr="00835F3F">
        <w:rPr>
          <w:rFonts w:eastAsia="SimSun"/>
          <w:sz w:val="20"/>
          <w:szCs w:val="20"/>
          <w:lang w:eastAsia="zh-CN"/>
        </w:rPr>
        <w:t xml:space="preserve"> scale. </w:t>
      </w:r>
    </w:p>
    <w:p w14:paraId="3DD424D3" w14:textId="77777777" w:rsidR="00AF5C62" w:rsidRPr="00835F3F" w:rsidRDefault="00AF5C62" w:rsidP="00AF5C62">
      <w:pPr>
        <w:spacing w:line="360" w:lineRule="auto"/>
        <w:jc w:val="both"/>
        <w:rPr>
          <w:rStyle w:val="mclose"/>
          <w:rFonts w:eastAsia="SimSun"/>
          <w:sz w:val="20"/>
          <w:szCs w:val="20"/>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794"/>
        <w:gridCol w:w="2217"/>
      </w:tblGrid>
      <w:tr w:rsidR="005B7B5D" w:rsidRPr="00835F3F" w14:paraId="68C25143" w14:textId="77777777" w:rsidTr="00D22F64">
        <w:trPr>
          <w:trHeight w:val="596"/>
        </w:trPr>
        <w:tc>
          <w:tcPr>
            <w:tcW w:w="3005" w:type="dxa"/>
          </w:tcPr>
          <w:p w14:paraId="69DA83A9" w14:textId="3396E1CE" w:rsidR="005B7B5D" w:rsidRPr="00835F3F" w:rsidRDefault="005B7B5D" w:rsidP="001A39FC">
            <w:pPr>
              <w:spacing w:line="360" w:lineRule="auto"/>
              <w:rPr>
                <w:rFonts w:eastAsia="SimSun"/>
                <w:sz w:val="20"/>
                <w:szCs w:val="20"/>
                <w:lang w:eastAsia="zh-CN"/>
              </w:rPr>
            </w:pPr>
          </w:p>
        </w:tc>
        <w:tc>
          <w:tcPr>
            <w:tcW w:w="3794" w:type="dxa"/>
          </w:tcPr>
          <w:p w14:paraId="7EF9CCFF" w14:textId="30C65A4F" w:rsidR="005B7B5D" w:rsidRPr="00835F3F" w:rsidRDefault="00532795" w:rsidP="001A39FC">
            <w:pPr>
              <w:spacing w:line="360" w:lineRule="auto"/>
              <w:rPr>
                <w:rFonts w:eastAsia="SimSun"/>
                <w:color w:val="555555"/>
                <w:sz w:val="20"/>
                <w:szCs w:val="20"/>
                <w:shd w:val="clear" w:color="auto" w:fill="FFFFFF"/>
              </w:rPr>
            </w:pPr>
            <m:oMathPara>
              <m:oMath>
                <m:sSub>
                  <m:sSubPr>
                    <m:ctrlPr>
                      <w:rPr>
                        <w:rStyle w:val="mord"/>
                        <w:rFonts w:ascii="Cambria Math" w:hAnsi="Cambria Math"/>
                        <w:i/>
                        <w:sz w:val="20"/>
                        <w:szCs w:val="20"/>
                      </w:rPr>
                    </m:ctrlPr>
                  </m:sSubPr>
                  <m:e>
                    <m:r>
                      <w:rPr>
                        <w:rStyle w:val="mord"/>
                        <w:rFonts w:ascii="Cambria Math" w:hAnsi="Cambria Math"/>
                        <w:sz w:val="20"/>
                        <w:szCs w:val="20"/>
                      </w:rPr>
                      <m:t>SVD</m:t>
                    </m:r>
                  </m:e>
                  <m:sub>
                    <m:r>
                      <w:rPr>
                        <w:rStyle w:val="mord"/>
                        <w:rFonts w:ascii="Cambria Math" w:hAnsi="Cambria Math"/>
                        <w:sz w:val="20"/>
                        <w:szCs w:val="20"/>
                      </w:rPr>
                      <m:t>n</m:t>
                    </m:r>
                  </m:sub>
                </m:sSub>
                <m:r>
                  <m:rPr>
                    <m:sty m:val="p"/>
                  </m:rPr>
                  <w:rPr>
                    <w:rStyle w:val="mrel"/>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m:t>
                </m:r>
                <m:sSub>
                  <m:sSubPr>
                    <m:ctrlPr>
                      <w:rPr>
                        <w:rStyle w:val="mop"/>
                        <w:rFonts w:ascii="Cambria Math" w:hAnsi="Cambria Math"/>
                        <w:color w:val="555555"/>
                        <w:sz w:val="20"/>
                        <w:szCs w:val="20"/>
                        <w:shd w:val="clear" w:color="auto" w:fill="FFFFFF"/>
                      </w:rPr>
                    </m:ctrlPr>
                  </m:sSubPr>
                  <m:e>
                    <m:r>
                      <m:rPr>
                        <m:sty m:val="p"/>
                      </m:rPr>
                      <w:rPr>
                        <w:rStyle w:val="mop"/>
                        <w:rFonts w:ascii="Cambria Math" w:hAnsi="Cambria Math"/>
                        <w:color w:val="555555"/>
                        <w:sz w:val="20"/>
                        <w:szCs w:val="20"/>
                        <w:shd w:val="clear" w:color="auto" w:fill="FFFFFF"/>
                      </w:rPr>
                      <m:t>∑</m:t>
                    </m:r>
                  </m:e>
                  <m:sub>
                    <m:r>
                      <w:rPr>
                        <w:rStyle w:val="mop"/>
                        <w:rFonts w:ascii="Cambria Math" w:hAnsi="Cambria Math"/>
                        <w:color w:val="555555"/>
                        <w:sz w:val="20"/>
                        <w:szCs w:val="20"/>
                        <w:shd w:val="clear" w:color="auto" w:fill="FFFFFF"/>
                      </w:rPr>
                      <m:t>i</m:t>
                    </m:r>
                  </m:sub>
                </m:sSub>
                <m:r>
                  <m:rPr>
                    <m:sty m:val="p"/>
                  </m:rPr>
                  <w:rPr>
                    <w:rStyle w:val="mopen"/>
                    <w:rFonts w:ascii="Cambria Math" w:hAnsi="Cambria Math"/>
                    <w:color w:val="555555"/>
                    <w:sz w:val="20"/>
                    <w:szCs w:val="20"/>
                    <w:shd w:val="clear" w:color="auto" w:fill="FFFFFF"/>
                  </w:rPr>
                  <m:t>[</m:t>
                </m:r>
                <m:d>
                  <m:dPr>
                    <m:ctrlPr>
                      <w:rPr>
                        <w:rStyle w:val="mopen"/>
                        <w:rFonts w:ascii="Cambria Math" w:hAnsi="Cambria Math"/>
                        <w:color w:val="555555"/>
                        <w:sz w:val="20"/>
                        <w:szCs w:val="20"/>
                        <w:shd w:val="clear" w:color="auto" w:fill="FFFFFF"/>
                      </w:rPr>
                    </m:ctrlPr>
                  </m:dPr>
                  <m:e>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svi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bin"/>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log</m:t>
                </m:r>
                <m:d>
                  <m:dPr>
                    <m:ctrlPr>
                      <w:rPr>
                        <w:rStyle w:val="mopen"/>
                        <w:rFonts w:ascii="Cambria Math" w:hAnsi="Cambria Math"/>
                        <w:color w:val="555555"/>
                        <w:sz w:val="20"/>
                        <w:szCs w:val="20"/>
                        <w:shd w:val="clear" w:color="auto" w:fill="FFFFFF"/>
                      </w:rPr>
                    </m:ctrlPr>
                  </m:dPr>
                  <m:e>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svi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close"/>
                    <w:rFonts w:ascii="Cambria Math" w:hAnsi="Cambria Math"/>
                    <w:color w:val="555555"/>
                    <w:sz w:val="20"/>
                    <w:szCs w:val="20"/>
                    <w:shd w:val="clear" w:color="auto" w:fill="FFFFFF"/>
                  </w:rPr>
                  <m:t>]</m:t>
                </m:r>
              </m:oMath>
            </m:oMathPara>
          </w:p>
        </w:tc>
        <w:tc>
          <w:tcPr>
            <w:tcW w:w="2217" w:type="dxa"/>
          </w:tcPr>
          <w:p w14:paraId="503A5456" w14:textId="56977AAF" w:rsidR="005B7B5D" w:rsidRPr="00835F3F" w:rsidRDefault="005B7B5D" w:rsidP="001A39FC">
            <w:pPr>
              <w:spacing w:line="360" w:lineRule="auto"/>
              <w:jc w:val="right"/>
              <w:rPr>
                <w:rFonts w:eastAsia="SimSun"/>
                <w:sz w:val="20"/>
                <w:szCs w:val="20"/>
                <w:lang w:eastAsia="zh-CN"/>
              </w:rPr>
            </w:pPr>
            <w:r w:rsidRPr="00835F3F">
              <w:rPr>
                <w:rFonts w:eastAsia="SimSun"/>
                <w:sz w:val="20"/>
                <w:szCs w:val="20"/>
                <w:lang w:eastAsia="zh-CN"/>
              </w:rPr>
              <w:t>(1)</w:t>
            </w:r>
          </w:p>
        </w:tc>
      </w:tr>
      <w:tr w:rsidR="005B7B5D" w:rsidRPr="00835F3F" w14:paraId="0BF0B28B" w14:textId="77777777" w:rsidTr="00D22F64">
        <w:trPr>
          <w:trHeight w:val="53"/>
        </w:trPr>
        <w:tc>
          <w:tcPr>
            <w:tcW w:w="9016" w:type="dxa"/>
            <w:gridSpan w:val="3"/>
          </w:tcPr>
          <w:p w14:paraId="0D8394D0" w14:textId="2D76DE0E" w:rsidR="005B7B5D" w:rsidRPr="00835F3F" w:rsidRDefault="00DC7908" w:rsidP="00577499">
            <w:pPr>
              <w:spacing w:line="360" w:lineRule="auto"/>
              <w:rPr>
                <w:rFonts w:eastAsia="SimSun"/>
                <w:sz w:val="20"/>
                <w:szCs w:val="20"/>
                <w:lang w:eastAsia="zh-CN"/>
              </w:rPr>
              <w:pPrChange w:id="214" w:author="Chen, Huanfa" w:date="2023-02-24T11:08:00Z">
                <w:pPr>
                  <w:spacing w:line="360" w:lineRule="auto"/>
                  <w:jc w:val="center"/>
                </w:pPr>
              </w:pPrChange>
            </w:pPr>
            <w:del w:id="215" w:author="Chen, Huanfa" w:date="2023-02-24T11:08:00Z">
              <w:r w:rsidRPr="00835F3F" w:rsidDel="00577499">
                <w:rPr>
                  <w:rFonts w:eastAsia="SimSun"/>
                  <w:sz w:val="20"/>
                  <w:szCs w:val="20"/>
                  <w:lang w:eastAsia="zh-CN"/>
                </w:rPr>
                <w:delText>Where,</w:delText>
              </w:r>
            </w:del>
            <w:ins w:id="216" w:author="Chen, Huanfa" w:date="2023-02-24T11:08:00Z">
              <w:r w:rsidR="00577499">
                <w:rPr>
                  <w:rFonts w:eastAsia="SimSun"/>
                  <w:sz w:val="20"/>
                  <w:szCs w:val="20"/>
                  <w:lang w:eastAsia="zh-CN"/>
                </w:rPr>
                <w:t>where</w:t>
              </w:r>
            </w:ins>
            <w:r w:rsidRPr="00835F3F">
              <w:rPr>
                <w:rFonts w:eastAsia="SimSun"/>
                <w:sz w:val="20"/>
                <w:szCs w:val="20"/>
                <w:lang w:eastAsia="zh-CN"/>
              </w:rPr>
              <w:t xml:space="preserve">  </w:t>
            </w:r>
            <m:oMath>
              <m:sSub>
                <m:sSubPr>
                  <m:ctrlPr>
                    <w:rPr>
                      <w:rStyle w:val="mord"/>
                      <w:rFonts w:ascii="Cambria Math" w:hAnsi="Cambria Math"/>
                      <w:i/>
                      <w:sz w:val="20"/>
                      <w:szCs w:val="20"/>
                    </w:rPr>
                  </m:ctrlPr>
                </m:sSubPr>
                <m:e>
                  <m:r>
                    <w:rPr>
                      <w:rStyle w:val="mord"/>
                      <w:rFonts w:ascii="Cambria Math" w:hAnsi="Cambria Math"/>
                      <w:sz w:val="20"/>
                      <w:szCs w:val="20"/>
                    </w:rPr>
                    <m:t>SVD</m:t>
                  </m:r>
                </m:e>
                <m:sub>
                  <m:r>
                    <w:rPr>
                      <w:rStyle w:val="mord"/>
                      <w:rFonts w:ascii="Cambria Math" w:hAnsi="Cambria Math"/>
                      <w:sz w:val="20"/>
                      <w:szCs w:val="20"/>
                    </w:rPr>
                    <m:t>n</m:t>
                  </m:r>
                </m:sub>
              </m:sSub>
            </m:oMath>
            <w:r w:rsidRPr="00835F3F">
              <w:rPr>
                <w:rFonts w:eastAsia="SimSun"/>
                <w:sz w:val="20"/>
                <w:szCs w:val="20"/>
                <w:lang w:eastAsia="zh-CN"/>
              </w:rPr>
              <w:t xml:space="preserve"> is the Street View Diversity for n-th road junction;  </w:t>
            </w:r>
            <m:oMath>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p</m:t>
                  </m:r>
                </m:e>
                <m:sub>
                  <m:r>
                    <w:rPr>
                      <w:rFonts w:ascii="Cambria Math" w:eastAsia="SimSun" w:hAnsi="Cambria Math"/>
                      <w:sz w:val="20"/>
                      <w:szCs w:val="20"/>
                      <w:lang w:eastAsia="zh-CN"/>
                    </w:rPr>
                    <m:t>i</m:t>
                  </m:r>
                </m:sub>
                <m:sup>
                  <m:r>
                    <w:rPr>
                      <w:rFonts w:ascii="Cambria Math" w:eastAsia="SimSun" w:hAnsi="Cambria Math"/>
                      <w:sz w:val="20"/>
                      <w:szCs w:val="20"/>
                      <w:lang w:eastAsia="zh-CN"/>
                    </w:rPr>
                    <m:t>svi</m:t>
                  </m:r>
                </m:sup>
              </m:sSubSup>
            </m:oMath>
            <w:r w:rsidR="00D22F64" w:rsidRPr="00835F3F">
              <w:rPr>
                <w:rStyle w:val="vlist-s"/>
                <w:rFonts w:eastAsia="SimSun"/>
                <w:sz w:val="20"/>
                <w:szCs w:val="20"/>
                <w:shd w:val="clear" w:color="auto" w:fill="FFFFFF"/>
              </w:rPr>
              <w:t xml:space="preserve">is the </w:t>
            </w:r>
            <w:r w:rsidR="005B7B5D" w:rsidRPr="00835F3F">
              <w:rPr>
                <w:rFonts w:eastAsia="SimSun"/>
                <w:sz w:val="20"/>
                <w:szCs w:val="20"/>
                <w:lang w:eastAsia="zh-CN"/>
              </w:rPr>
              <w:t xml:space="preserve">proportion of </w:t>
            </w:r>
            <w:r w:rsidRPr="00835F3F">
              <w:rPr>
                <w:rFonts w:eastAsia="SimSun"/>
                <w:sz w:val="20"/>
                <w:szCs w:val="20"/>
                <w:lang w:eastAsia="zh-CN"/>
              </w:rPr>
              <w:t>i-th</w:t>
            </w:r>
            <w:r w:rsidR="005B7B5D" w:rsidRPr="00835F3F">
              <w:rPr>
                <w:rFonts w:eastAsia="SimSun"/>
                <w:sz w:val="20"/>
                <w:szCs w:val="20"/>
                <w:lang w:eastAsia="zh-CN"/>
              </w:rPr>
              <w:t xml:space="preserve"> </w:t>
            </w:r>
            <w:r w:rsidR="00F95D6B" w:rsidRPr="00835F3F">
              <w:rPr>
                <w:rFonts w:eastAsia="SimSun"/>
                <w:sz w:val="20"/>
                <w:szCs w:val="20"/>
                <w:lang w:eastAsia="zh-CN"/>
              </w:rPr>
              <w:t xml:space="preserve">type of selected </w:t>
            </w:r>
            <w:r w:rsidRPr="00835F3F">
              <w:rPr>
                <w:rFonts w:eastAsia="SimSun"/>
                <w:sz w:val="20"/>
                <w:szCs w:val="20"/>
                <w:lang w:eastAsia="zh-CN"/>
              </w:rPr>
              <w:t>street view features</w:t>
            </w:r>
            <w:r w:rsidR="005B7B5D" w:rsidRPr="00835F3F">
              <w:rPr>
                <w:rFonts w:eastAsia="SimSun"/>
                <w:sz w:val="20"/>
                <w:szCs w:val="20"/>
                <w:lang w:eastAsia="zh-CN"/>
              </w:rPr>
              <w:t xml:space="preserve"> </w:t>
            </w:r>
            <w:r w:rsidR="00F95D6B" w:rsidRPr="00835F3F">
              <w:rPr>
                <w:rFonts w:eastAsia="SimSun"/>
                <w:sz w:val="20"/>
                <w:szCs w:val="20"/>
                <w:lang w:eastAsia="zh-CN"/>
              </w:rPr>
              <w:t xml:space="preserve">in all the street view features </w:t>
            </w:r>
            <w:r w:rsidRPr="00835F3F">
              <w:rPr>
                <w:rFonts w:eastAsia="SimSun"/>
                <w:sz w:val="20"/>
                <w:szCs w:val="20"/>
                <w:lang w:eastAsia="zh-CN"/>
              </w:rPr>
              <w:t>in the n-th junction</w:t>
            </w:r>
            <w:r w:rsidR="005B7B5D" w:rsidRPr="00835F3F">
              <w:rPr>
                <w:rFonts w:eastAsia="SimSun"/>
                <w:sz w:val="20"/>
                <w:szCs w:val="20"/>
                <w:lang w:eastAsia="zh-CN"/>
              </w:rPr>
              <w:t>;</w:t>
            </w:r>
          </w:p>
        </w:tc>
      </w:tr>
    </w:tbl>
    <w:p w14:paraId="1249701D" w14:textId="265EC574" w:rsidR="00886219" w:rsidRPr="00835F3F" w:rsidRDefault="00886219" w:rsidP="001A39FC">
      <w:pPr>
        <w:spacing w:line="360" w:lineRule="auto"/>
        <w:rPr>
          <w:sz w:val="20"/>
          <w:szCs w:val="20"/>
          <w:lang w:eastAsia="zh-CN"/>
        </w:rPr>
      </w:pPr>
    </w:p>
    <w:p w14:paraId="03FE5CCB" w14:textId="041A7ECE" w:rsidR="0024142B" w:rsidRPr="00835F3F" w:rsidRDefault="002A5840" w:rsidP="001A39FC">
      <w:pPr>
        <w:pStyle w:val="Heading2"/>
        <w:spacing w:line="360" w:lineRule="auto"/>
        <w:rPr>
          <w:rFonts w:cs="Times New Roman"/>
          <w:sz w:val="20"/>
          <w:szCs w:val="20"/>
        </w:rPr>
      </w:pPr>
      <w:r w:rsidRPr="00835F3F">
        <w:rPr>
          <w:rFonts w:cs="Times New Roman"/>
          <w:sz w:val="20"/>
          <w:szCs w:val="20"/>
        </w:rPr>
        <w:t>M</w:t>
      </w:r>
      <w:r w:rsidRPr="00835F3F">
        <w:rPr>
          <w:rFonts w:eastAsiaTheme="minorEastAsia" w:cs="Times New Roman"/>
          <w:sz w:val="20"/>
          <w:szCs w:val="20"/>
          <w:lang w:eastAsia="zh-CN"/>
        </w:rPr>
        <w:t>achine</w:t>
      </w:r>
      <w:r w:rsidRPr="00835F3F">
        <w:rPr>
          <w:rFonts w:cs="Times New Roman"/>
          <w:sz w:val="20"/>
          <w:szCs w:val="20"/>
        </w:rPr>
        <w:t xml:space="preserve"> Learning Classification</w:t>
      </w:r>
    </w:p>
    <w:p w14:paraId="63B5474D" w14:textId="244DE962" w:rsidR="006C3983" w:rsidRPr="00835F3F" w:rsidRDefault="009969CB" w:rsidP="00AF5C62">
      <w:pPr>
        <w:pStyle w:val="Paragraph"/>
        <w:spacing w:line="360" w:lineRule="auto"/>
        <w:jc w:val="both"/>
        <w:rPr>
          <w:rFonts w:eastAsia="SimSun"/>
          <w:sz w:val="20"/>
          <w:szCs w:val="20"/>
          <w:lang w:eastAsia="zh-CN"/>
        </w:rPr>
      </w:pPr>
      <w:r w:rsidRPr="00835F3F">
        <w:rPr>
          <w:rFonts w:eastAsia="SimSun"/>
          <w:sz w:val="20"/>
          <w:szCs w:val="20"/>
          <w:lang w:eastAsia="zh-CN"/>
        </w:rPr>
        <w:t xml:space="preserve">Taking the </w:t>
      </w:r>
      <w:r w:rsidR="006809E2">
        <w:rPr>
          <w:rFonts w:eastAsia="SimSun"/>
          <w:sz w:val="20"/>
          <w:szCs w:val="20"/>
          <w:lang w:eastAsia="zh-CN"/>
        </w:rPr>
        <w:t>four</w:t>
      </w:r>
      <w:r w:rsidRPr="00835F3F">
        <w:rPr>
          <w:rFonts w:eastAsia="SimSun"/>
          <w:sz w:val="20"/>
          <w:szCs w:val="20"/>
          <w:lang w:eastAsia="zh-CN"/>
        </w:rPr>
        <w:t xml:space="preserve"> groups of built environment features of junctions as independent variables</w:t>
      </w:r>
      <w:r w:rsidR="006809E2">
        <w:rPr>
          <w:rFonts w:eastAsia="SimSun"/>
          <w:sz w:val="20"/>
          <w:szCs w:val="20"/>
          <w:lang w:eastAsia="zh-CN"/>
        </w:rPr>
        <w:t>,</w:t>
      </w:r>
      <w:r w:rsidRPr="00835F3F">
        <w:rPr>
          <w:rFonts w:eastAsia="SimSun"/>
          <w:sz w:val="20"/>
          <w:szCs w:val="20"/>
          <w:lang w:eastAsia="zh-CN"/>
        </w:rPr>
        <w:t xml:space="preserve"> and junctions</w:t>
      </w:r>
      <w:r w:rsidR="00F7385F" w:rsidRPr="00835F3F">
        <w:rPr>
          <w:rFonts w:eastAsia="SimSun"/>
          <w:sz w:val="20"/>
          <w:szCs w:val="20"/>
          <w:lang w:eastAsia="zh-CN"/>
        </w:rPr>
        <w:t>'</w:t>
      </w:r>
      <w:r w:rsidRPr="00835F3F">
        <w:rPr>
          <w:rFonts w:eastAsia="SimSun"/>
          <w:sz w:val="20"/>
          <w:szCs w:val="20"/>
          <w:lang w:eastAsia="zh-CN"/>
        </w:rPr>
        <w:t xml:space="preserve">accident risk levels as dependent variables, </w:t>
      </w:r>
      <w:r w:rsidR="00096959" w:rsidRPr="00835F3F">
        <w:rPr>
          <w:rFonts w:eastAsia="SimSun"/>
          <w:sz w:val="20"/>
          <w:szCs w:val="20"/>
          <w:lang w:eastAsia="zh-CN"/>
        </w:rPr>
        <w:t>multiple</w:t>
      </w:r>
      <w:r w:rsidRPr="00835F3F">
        <w:rPr>
          <w:rFonts w:eastAsia="SimSun"/>
          <w:sz w:val="20"/>
          <w:szCs w:val="20"/>
          <w:lang w:eastAsia="zh-CN"/>
        </w:rPr>
        <w:t xml:space="preserve"> machine learning </w:t>
      </w:r>
      <w:r w:rsidR="00096959" w:rsidRPr="00835F3F">
        <w:rPr>
          <w:rFonts w:eastAsia="SimSun"/>
          <w:sz w:val="20"/>
          <w:szCs w:val="20"/>
          <w:lang w:eastAsia="zh-CN"/>
        </w:rPr>
        <w:t>classifiers</w:t>
      </w:r>
      <w:r w:rsidRPr="00835F3F">
        <w:rPr>
          <w:rFonts w:eastAsia="SimSun"/>
          <w:sz w:val="20"/>
          <w:szCs w:val="20"/>
          <w:lang w:eastAsia="zh-CN"/>
        </w:rPr>
        <w:t xml:space="preserve"> </w:t>
      </w:r>
      <w:r w:rsidR="00096959" w:rsidRPr="00835F3F">
        <w:rPr>
          <w:rFonts w:eastAsia="SimSun"/>
          <w:sz w:val="20"/>
          <w:szCs w:val="20"/>
          <w:lang w:eastAsia="zh-CN"/>
        </w:rPr>
        <w:t xml:space="preserve">are fitted </w:t>
      </w:r>
      <w:r w:rsidRPr="00835F3F">
        <w:rPr>
          <w:rFonts w:eastAsia="SimSun"/>
          <w:sz w:val="20"/>
          <w:szCs w:val="20"/>
          <w:lang w:eastAsia="zh-CN"/>
        </w:rPr>
        <w:t xml:space="preserve">to </w:t>
      </w:r>
      <w:r w:rsidR="00096959" w:rsidRPr="00835F3F">
        <w:rPr>
          <w:rFonts w:eastAsia="SimSun"/>
          <w:sz w:val="20"/>
          <w:szCs w:val="20"/>
          <w:lang w:eastAsia="zh-CN"/>
        </w:rPr>
        <w:t xml:space="preserve">identify and </w:t>
      </w:r>
      <w:r w:rsidRPr="00835F3F">
        <w:rPr>
          <w:rFonts w:eastAsia="SimSun"/>
          <w:sz w:val="20"/>
          <w:szCs w:val="20"/>
          <w:lang w:eastAsia="zh-CN"/>
        </w:rPr>
        <w:t xml:space="preserve">predict </w:t>
      </w:r>
      <w:r w:rsidR="006809E2">
        <w:rPr>
          <w:rFonts w:eastAsia="SimSun"/>
          <w:sz w:val="20"/>
          <w:szCs w:val="20"/>
          <w:lang w:eastAsia="zh-CN"/>
        </w:rPr>
        <w:t>junction</w:t>
      </w:r>
      <w:r w:rsidRPr="00835F3F">
        <w:rPr>
          <w:rFonts w:eastAsia="SimSun"/>
          <w:sz w:val="20"/>
          <w:szCs w:val="20"/>
          <w:lang w:eastAsia="zh-CN"/>
        </w:rPr>
        <w:t>s</w:t>
      </w:r>
      <w:r w:rsidR="00F7385F" w:rsidRPr="00835F3F">
        <w:rPr>
          <w:rFonts w:eastAsia="SimSun"/>
          <w:sz w:val="20"/>
          <w:szCs w:val="20"/>
          <w:lang w:eastAsia="zh-CN"/>
        </w:rPr>
        <w:t>'</w:t>
      </w:r>
      <w:r w:rsidR="006809E2">
        <w:rPr>
          <w:rFonts w:eastAsia="SimSun"/>
          <w:sz w:val="20"/>
          <w:szCs w:val="20"/>
          <w:lang w:eastAsia="zh-CN"/>
        </w:rPr>
        <w:t xml:space="preserve"> </w:t>
      </w:r>
      <w:r w:rsidRPr="00835F3F">
        <w:rPr>
          <w:rFonts w:eastAsia="SimSun"/>
          <w:sz w:val="20"/>
          <w:szCs w:val="20"/>
          <w:lang w:eastAsia="zh-CN"/>
        </w:rPr>
        <w:t>potential risk as traffic black spot</w:t>
      </w:r>
      <w:r w:rsidR="006809E2">
        <w:rPr>
          <w:rFonts w:eastAsia="SimSun"/>
          <w:sz w:val="20"/>
          <w:szCs w:val="20"/>
          <w:lang w:eastAsia="zh-CN"/>
        </w:rPr>
        <w:t>s</w:t>
      </w:r>
      <w:r w:rsidRPr="00835F3F">
        <w:rPr>
          <w:rFonts w:eastAsia="SimSun"/>
          <w:sz w:val="20"/>
          <w:szCs w:val="20"/>
          <w:lang w:eastAsia="zh-CN"/>
        </w:rPr>
        <w:t xml:space="preserve">. </w:t>
      </w:r>
    </w:p>
    <w:p w14:paraId="56ACDCDA" w14:textId="7B034CC4" w:rsidR="0008656B" w:rsidRDefault="00096959" w:rsidP="002F08AD">
      <w:pPr>
        <w:pStyle w:val="Paragraph"/>
        <w:spacing w:line="360" w:lineRule="auto"/>
        <w:jc w:val="both"/>
        <w:rPr>
          <w:rFonts w:eastAsia="SimSun"/>
          <w:sz w:val="20"/>
          <w:szCs w:val="20"/>
          <w:lang w:eastAsia="zh-CN"/>
        </w:rPr>
      </w:pPr>
      <w:r w:rsidRPr="00835F3F">
        <w:rPr>
          <w:rFonts w:eastAsia="SimSun"/>
          <w:sz w:val="20"/>
          <w:szCs w:val="20"/>
          <w:lang w:eastAsia="zh-CN"/>
        </w:rPr>
        <w:t>The original</w:t>
      </w:r>
      <w:r w:rsidR="00F7517C" w:rsidRPr="00835F3F">
        <w:rPr>
          <w:rFonts w:eastAsia="SimSun"/>
          <w:sz w:val="20"/>
          <w:szCs w:val="20"/>
          <w:lang w:eastAsia="zh-CN"/>
        </w:rPr>
        <w:t xml:space="preserve"> </w:t>
      </w:r>
      <w:r w:rsidRPr="00835F3F">
        <w:rPr>
          <w:rFonts w:eastAsia="SimSun"/>
          <w:sz w:val="20"/>
          <w:szCs w:val="20"/>
          <w:lang w:eastAsia="zh-CN"/>
        </w:rPr>
        <w:t>data are randomly sp</w:t>
      </w:r>
      <w:r w:rsidR="006809E2">
        <w:rPr>
          <w:rFonts w:eastAsia="SimSun"/>
          <w:sz w:val="20"/>
          <w:szCs w:val="20"/>
          <w:lang w:eastAsia="zh-CN"/>
        </w:rPr>
        <w:t>li</w:t>
      </w:r>
      <w:r w:rsidRPr="00835F3F">
        <w:rPr>
          <w:rFonts w:eastAsia="SimSun"/>
          <w:sz w:val="20"/>
          <w:szCs w:val="20"/>
          <w:lang w:eastAsia="zh-CN"/>
        </w:rPr>
        <w:t>t into training and test dataset</w:t>
      </w:r>
      <w:r w:rsidR="006809E2">
        <w:rPr>
          <w:rFonts w:eastAsia="SimSun"/>
          <w:sz w:val="20"/>
          <w:szCs w:val="20"/>
          <w:lang w:eastAsia="zh-CN"/>
        </w:rPr>
        <w:t>s</w:t>
      </w:r>
      <w:r w:rsidRPr="00835F3F">
        <w:rPr>
          <w:rFonts w:eastAsia="SimSun"/>
          <w:sz w:val="20"/>
          <w:szCs w:val="20"/>
          <w:lang w:eastAsia="zh-CN"/>
        </w:rPr>
        <w:t xml:space="preserve"> in </w:t>
      </w:r>
      <w:r w:rsidR="00F7517C" w:rsidRPr="00835F3F">
        <w:rPr>
          <w:rFonts w:eastAsia="SimSun"/>
          <w:sz w:val="20"/>
          <w:szCs w:val="20"/>
          <w:lang w:eastAsia="zh-CN"/>
        </w:rPr>
        <w:t xml:space="preserve">the weight of 9:1. </w:t>
      </w:r>
      <w:r w:rsidR="009969CB" w:rsidRPr="00835F3F">
        <w:rPr>
          <w:rFonts w:eastAsia="SimSun"/>
          <w:sz w:val="20"/>
          <w:szCs w:val="20"/>
          <w:lang w:eastAsia="zh-CN"/>
        </w:rPr>
        <w:t>Considering that</w:t>
      </w:r>
      <w:r w:rsidR="00F7517C" w:rsidRPr="00835F3F">
        <w:rPr>
          <w:rFonts w:eastAsia="SimSun"/>
          <w:sz w:val="20"/>
          <w:szCs w:val="20"/>
          <w:lang w:eastAsia="zh-CN"/>
        </w:rPr>
        <w:t xml:space="preserve"> </w:t>
      </w:r>
      <w:r w:rsidR="009969CB" w:rsidRPr="00835F3F">
        <w:rPr>
          <w:rFonts w:eastAsia="SimSun"/>
          <w:sz w:val="20"/>
          <w:szCs w:val="20"/>
          <w:lang w:eastAsia="zh-CN"/>
        </w:rPr>
        <w:t xml:space="preserve">the </w:t>
      </w:r>
      <w:r w:rsidRPr="00835F3F">
        <w:rPr>
          <w:rFonts w:eastAsia="SimSun"/>
          <w:sz w:val="20"/>
          <w:szCs w:val="20"/>
          <w:lang w:eastAsia="zh-CN"/>
        </w:rPr>
        <w:lastRenderedPageBreak/>
        <w:t>propo</w:t>
      </w:r>
      <w:r w:rsidR="006809E2">
        <w:rPr>
          <w:rFonts w:eastAsia="SimSun"/>
          <w:sz w:val="20"/>
          <w:szCs w:val="20"/>
          <w:lang w:eastAsia="zh-CN"/>
        </w:rPr>
        <w:t>r</w:t>
      </w:r>
      <w:r w:rsidRPr="00835F3F">
        <w:rPr>
          <w:rFonts w:eastAsia="SimSun"/>
          <w:sz w:val="20"/>
          <w:szCs w:val="20"/>
          <w:lang w:eastAsia="zh-CN"/>
        </w:rPr>
        <w:t xml:space="preserve">tion </w:t>
      </w:r>
      <w:r w:rsidR="009969CB" w:rsidRPr="00835F3F">
        <w:rPr>
          <w:rFonts w:eastAsia="SimSun"/>
          <w:sz w:val="20"/>
          <w:szCs w:val="20"/>
          <w:lang w:eastAsia="zh-CN"/>
        </w:rPr>
        <w:t xml:space="preserve">of safe </w:t>
      </w:r>
      <w:r w:rsidR="006809E2">
        <w:rPr>
          <w:rFonts w:eastAsia="SimSun"/>
          <w:sz w:val="20"/>
          <w:szCs w:val="20"/>
          <w:lang w:eastAsia="zh-CN"/>
        </w:rPr>
        <w:t>junction</w:t>
      </w:r>
      <w:r w:rsidRPr="00835F3F">
        <w:rPr>
          <w:rFonts w:eastAsia="SimSun"/>
          <w:sz w:val="20"/>
          <w:szCs w:val="20"/>
          <w:lang w:eastAsia="zh-CN"/>
        </w:rPr>
        <w:t>s</w:t>
      </w:r>
      <w:r w:rsidR="009969CB" w:rsidRPr="00835F3F">
        <w:rPr>
          <w:rFonts w:eastAsia="SimSun"/>
          <w:sz w:val="20"/>
          <w:szCs w:val="20"/>
          <w:lang w:eastAsia="zh-CN"/>
        </w:rPr>
        <w:t xml:space="preserve"> is much higher than that of low-risk and high-risk </w:t>
      </w:r>
      <w:r w:rsidRPr="00835F3F">
        <w:rPr>
          <w:rFonts w:eastAsia="SimSun"/>
          <w:sz w:val="20"/>
          <w:szCs w:val="20"/>
          <w:lang w:eastAsia="zh-CN"/>
        </w:rPr>
        <w:t>junctions</w:t>
      </w:r>
      <w:r w:rsidR="009969CB" w:rsidRPr="00835F3F">
        <w:rPr>
          <w:rFonts w:eastAsia="SimSun"/>
          <w:sz w:val="20"/>
          <w:szCs w:val="20"/>
          <w:lang w:eastAsia="zh-CN"/>
        </w:rPr>
        <w:t xml:space="preserve">, </w:t>
      </w:r>
      <w:r w:rsidRPr="00835F3F">
        <w:rPr>
          <w:rFonts w:eastAsia="SimSun"/>
          <w:sz w:val="20"/>
          <w:szCs w:val="20"/>
          <w:lang w:eastAsia="zh-CN"/>
        </w:rPr>
        <w:t>the</w:t>
      </w:r>
      <w:r w:rsidR="009969CB" w:rsidRPr="00835F3F">
        <w:rPr>
          <w:rFonts w:eastAsia="SimSun"/>
          <w:sz w:val="20"/>
          <w:szCs w:val="20"/>
          <w:lang w:eastAsia="zh-CN"/>
        </w:rPr>
        <w:t xml:space="preserve"> </w:t>
      </w:r>
      <w:r w:rsidR="00F7517C" w:rsidRPr="001137E7">
        <w:rPr>
          <w:rFonts w:eastAsia="SimSun"/>
          <w:sz w:val="20"/>
          <w:szCs w:val="20"/>
          <w:lang w:eastAsia="zh-CN"/>
        </w:rPr>
        <w:t>Synthetic Minority Oversampling Technique</w:t>
      </w:r>
      <w:r w:rsidR="001137E7">
        <w:rPr>
          <w:rFonts w:eastAsia="SimSun" w:hint="eastAsia"/>
          <w:sz w:val="20"/>
          <w:szCs w:val="20"/>
          <w:lang w:eastAsia="zh-CN"/>
        </w:rPr>
        <w:t xml:space="preserve"> </w:t>
      </w:r>
      <w:r w:rsidR="001137E7">
        <w:rPr>
          <w:rFonts w:eastAsia="SimSun"/>
          <w:sz w:val="20"/>
          <w:szCs w:val="20"/>
          <w:lang w:eastAsia="zh-CN"/>
        </w:rPr>
        <w:t>(</w:t>
      </w:r>
      <w:r w:rsidR="009969CB" w:rsidRPr="00835F3F">
        <w:rPr>
          <w:rFonts w:eastAsia="SimSun"/>
          <w:sz w:val="20"/>
          <w:szCs w:val="20"/>
          <w:lang w:eastAsia="zh-CN"/>
        </w:rPr>
        <w:t>SMOT</w:t>
      </w:r>
      <w:r w:rsidR="004F7FE9">
        <w:rPr>
          <w:rFonts w:eastAsia="SimSun"/>
          <w:sz w:val="20"/>
          <w:szCs w:val="20"/>
          <w:lang w:eastAsia="zh-CN"/>
        </w:rPr>
        <w:t>E</w:t>
      </w:r>
      <w:r w:rsidR="001137E7">
        <w:rPr>
          <w:rFonts w:eastAsia="SimSun"/>
          <w:sz w:val="20"/>
          <w:szCs w:val="20"/>
          <w:lang w:eastAsia="zh-CN"/>
        </w:rPr>
        <w:t>)</w:t>
      </w:r>
      <w:r w:rsidR="009969CB" w:rsidRPr="00835F3F">
        <w:rPr>
          <w:rFonts w:eastAsia="SimSun"/>
          <w:sz w:val="20"/>
          <w:szCs w:val="20"/>
          <w:lang w:eastAsia="zh-CN"/>
        </w:rPr>
        <w:t xml:space="preserve"> is </w:t>
      </w:r>
      <w:r w:rsidRPr="00835F3F">
        <w:rPr>
          <w:rFonts w:eastAsia="SimSun"/>
          <w:sz w:val="20"/>
          <w:szCs w:val="20"/>
          <w:lang w:eastAsia="zh-CN"/>
        </w:rPr>
        <w:t xml:space="preserve">applied </w:t>
      </w:r>
      <w:r w:rsidR="009969CB" w:rsidRPr="00835F3F">
        <w:rPr>
          <w:rFonts w:eastAsia="SimSun"/>
          <w:sz w:val="20"/>
          <w:szCs w:val="20"/>
          <w:lang w:eastAsia="zh-CN"/>
        </w:rPr>
        <w:t>to</w:t>
      </w:r>
      <w:r w:rsidRPr="00835F3F">
        <w:rPr>
          <w:rFonts w:eastAsia="SimSun"/>
          <w:sz w:val="20"/>
          <w:szCs w:val="20"/>
          <w:lang w:eastAsia="zh-CN"/>
        </w:rPr>
        <w:t xml:space="preserve"> </w:t>
      </w:r>
      <w:r w:rsidR="00F7517C" w:rsidRPr="00835F3F">
        <w:rPr>
          <w:rFonts w:eastAsia="SimSun"/>
          <w:sz w:val="20"/>
          <w:szCs w:val="20"/>
          <w:lang w:eastAsia="zh-CN"/>
        </w:rPr>
        <w:t>re</w:t>
      </w:r>
      <w:r w:rsidR="009969CB" w:rsidRPr="00835F3F">
        <w:rPr>
          <w:rFonts w:eastAsia="SimSun"/>
          <w:sz w:val="20"/>
          <w:szCs w:val="20"/>
          <w:lang w:eastAsia="zh-CN"/>
        </w:rPr>
        <w:t xml:space="preserve">balance the </w:t>
      </w:r>
      <w:r w:rsidRPr="00835F3F">
        <w:rPr>
          <w:rFonts w:eastAsia="SimSun"/>
          <w:sz w:val="20"/>
          <w:szCs w:val="20"/>
          <w:lang w:eastAsia="zh-CN"/>
        </w:rPr>
        <w:t>training</w:t>
      </w:r>
      <w:r w:rsidR="009969CB" w:rsidRPr="00835F3F">
        <w:rPr>
          <w:rFonts w:eastAsia="SimSun"/>
          <w:sz w:val="20"/>
          <w:szCs w:val="20"/>
          <w:lang w:eastAsia="zh-CN"/>
        </w:rPr>
        <w:t xml:space="preserve"> dataset</w:t>
      </w:r>
      <w:r w:rsidR="001137E7" w:rsidRPr="001137E7">
        <w:rPr>
          <w:rFonts w:eastAsia="SimSun"/>
          <w:sz w:val="20"/>
          <w:szCs w:val="20"/>
          <w:lang w:eastAsia="zh-CN"/>
        </w:rPr>
        <w:t xml:space="preserve"> (</w:t>
      </w:r>
      <w:r w:rsidR="004E1970" w:rsidRPr="004E1970">
        <w:rPr>
          <w:rFonts w:eastAsia="SimSun"/>
          <w:sz w:val="20"/>
          <w:szCs w:val="20"/>
          <w:lang w:eastAsia="zh-CN"/>
        </w:rPr>
        <w:t>Chawla et al., 2002</w:t>
      </w:r>
      <w:r w:rsidR="001137E7" w:rsidRPr="001137E7">
        <w:rPr>
          <w:rFonts w:eastAsia="SimSun"/>
          <w:sz w:val="20"/>
          <w:szCs w:val="20"/>
          <w:lang w:eastAsia="zh-CN"/>
        </w:rPr>
        <w:t>).</w:t>
      </w:r>
    </w:p>
    <w:p w14:paraId="0FCD6A2B" w14:textId="77777777" w:rsidR="002124AB" w:rsidRDefault="002124AB" w:rsidP="00AF5C62">
      <w:pPr>
        <w:pStyle w:val="Newparagraph"/>
        <w:spacing w:line="360" w:lineRule="auto"/>
        <w:ind w:firstLine="0"/>
        <w:jc w:val="both"/>
        <w:rPr>
          <w:rFonts w:eastAsia="SimSun"/>
          <w:sz w:val="20"/>
          <w:szCs w:val="20"/>
          <w:lang w:eastAsia="zh-CN"/>
        </w:rPr>
      </w:pPr>
    </w:p>
    <w:p w14:paraId="1491E3B0" w14:textId="159E7536" w:rsidR="006C3983" w:rsidRDefault="009969CB" w:rsidP="00AF5C62">
      <w:pPr>
        <w:pStyle w:val="Newparagraph"/>
        <w:spacing w:line="360" w:lineRule="auto"/>
        <w:ind w:firstLine="0"/>
        <w:jc w:val="both"/>
        <w:rPr>
          <w:rFonts w:eastAsia="SimSun"/>
          <w:sz w:val="20"/>
          <w:szCs w:val="20"/>
          <w:lang w:eastAsia="zh-CN"/>
        </w:rPr>
      </w:pPr>
      <w:commentRangeStart w:id="217"/>
      <w:r w:rsidRPr="00835F3F">
        <w:rPr>
          <w:rFonts w:eastAsia="SimSun"/>
          <w:sz w:val="20"/>
          <w:szCs w:val="20"/>
          <w:lang w:eastAsia="zh-CN"/>
        </w:rPr>
        <w:t xml:space="preserve">The study first compared the performance of six </w:t>
      </w:r>
      <w:r w:rsidR="00F7517C" w:rsidRPr="00835F3F">
        <w:rPr>
          <w:rFonts w:eastAsia="SimSun"/>
          <w:sz w:val="20"/>
          <w:szCs w:val="20"/>
          <w:lang w:eastAsia="zh-CN"/>
        </w:rPr>
        <w:t xml:space="preserve">initial </w:t>
      </w:r>
      <w:r w:rsidRPr="00835F3F">
        <w:rPr>
          <w:rFonts w:eastAsia="SimSun"/>
          <w:sz w:val="20"/>
          <w:szCs w:val="20"/>
          <w:lang w:eastAsia="zh-CN"/>
        </w:rPr>
        <w:t xml:space="preserve">machine learning classifiers in </w:t>
      </w:r>
      <w:r w:rsidR="00F7517C" w:rsidRPr="00835F3F">
        <w:rPr>
          <w:rFonts w:eastAsia="SimSun"/>
          <w:sz w:val="20"/>
          <w:szCs w:val="20"/>
          <w:lang w:eastAsia="zh-CN"/>
        </w:rPr>
        <w:t xml:space="preserve">junction risk </w:t>
      </w:r>
      <w:r w:rsidRPr="00835F3F">
        <w:rPr>
          <w:rFonts w:eastAsia="SimSun"/>
          <w:sz w:val="20"/>
          <w:szCs w:val="20"/>
          <w:lang w:eastAsia="zh-CN"/>
        </w:rPr>
        <w:t xml:space="preserve">classification tasks. Four </w:t>
      </w:r>
      <w:r w:rsidR="00F7517C" w:rsidRPr="00835F3F">
        <w:rPr>
          <w:rFonts w:eastAsia="SimSun"/>
          <w:sz w:val="20"/>
          <w:szCs w:val="20"/>
          <w:lang w:eastAsia="zh-CN"/>
        </w:rPr>
        <w:t>group</w:t>
      </w:r>
      <w:r w:rsidR="006809E2">
        <w:rPr>
          <w:rFonts w:eastAsia="SimSun"/>
          <w:sz w:val="20"/>
          <w:szCs w:val="20"/>
          <w:lang w:eastAsia="zh-CN"/>
        </w:rPr>
        <w:t>s</w:t>
      </w:r>
      <w:r w:rsidRPr="00835F3F">
        <w:rPr>
          <w:rFonts w:eastAsia="SimSun"/>
          <w:sz w:val="20"/>
          <w:szCs w:val="20"/>
          <w:lang w:eastAsia="zh-CN"/>
        </w:rPr>
        <w:t xml:space="preserve"> of </w:t>
      </w:r>
      <w:r w:rsidR="00F7517C" w:rsidRPr="00835F3F">
        <w:rPr>
          <w:rFonts w:eastAsia="SimSun"/>
          <w:sz w:val="20"/>
          <w:szCs w:val="20"/>
          <w:lang w:eastAsia="zh-CN"/>
        </w:rPr>
        <w:t xml:space="preserve">built </w:t>
      </w:r>
      <w:r w:rsidRPr="00835F3F">
        <w:rPr>
          <w:rFonts w:eastAsia="SimSun"/>
          <w:sz w:val="20"/>
          <w:szCs w:val="20"/>
          <w:lang w:eastAsia="zh-CN"/>
        </w:rPr>
        <w:t xml:space="preserve">environment </w:t>
      </w:r>
      <w:r w:rsidR="00F7517C" w:rsidRPr="00835F3F">
        <w:rPr>
          <w:rFonts w:eastAsia="SimSun"/>
          <w:sz w:val="20"/>
          <w:szCs w:val="20"/>
          <w:lang w:eastAsia="zh-CN"/>
        </w:rPr>
        <w:t>features</w:t>
      </w:r>
      <w:r w:rsidRPr="00835F3F">
        <w:rPr>
          <w:rFonts w:eastAsia="SimSun"/>
          <w:sz w:val="20"/>
          <w:szCs w:val="20"/>
          <w:lang w:eastAsia="zh-CN"/>
        </w:rPr>
        <w:t xml:space="preserve">, </w:t>
      </w:r>
      <w:r w:rsidR="00F7517C" w:rsidRPr="00835F3F">
        <w:rPr>
          <w:rFonts w:eastAsia="SimSun"/>
          <w:sz w:val="20"/>
          <w:szCs w:val="20"/>
          <w:lang w:eastAsia="zh-CN"/>
        </w:rPr>
        <w:t>in group</w:t>
      </w:r>
      <w:r w:rsidRPr="00835F3F">
        <w:rPr>
          <w:rFonts w:eastAsia="SimSun"/>
          <w:sz w:val="20"/>
          <w:szCs w:val="20"/>
          <w:lang w:eastAsia="zh-CN"/>
        </w:rPr>
        <w:t xml:space="preserve"> and collectively, </w:t>
      </w:r>
      <w:r w:rsidR="00F7517C" w:rsidRPr="00835F3F">
        <w:rPr>
          <w:rFonts w:eastAsia="SimSun"/>
          <w:sz w:val="20"/>
          <w:szCs w:val="20"/>
          <w:lang w:eastAsia="zh-CN"/>
        </w:rPr>
        <w:t>are</w:t>
      </w:r>
      <w:r w:rsidRPr="00835F3F">
        <w:rPr>
          <w:rFonts w:eastAsia="SimSun"/>
          <w:sz w:val="20"/>
          <w:szCs w:val="20"/>
          <w:lang w:eastAsia="zh-CN"/>
        </w:rPr>
        <w:t xml:space="preserve"> </w:t>
      </w:r>
      <w:r w:rsidR="00F7517C" w:rsidRPr="00835F3F">
        <w:rPr>
          <w:rFonts w:eastAsia="SimSun"/>
          <w:sz w:val="20"/>
          <w:szCs w:val="20"/>
          <w:lang w:eastAsia="zh-CN"/>
        </w:rPr>
        <w:t>input</w:t>
      </w:r>
      <w:r w:rsidRPr="00835F3F">
        <w:rPr>
          <w:rFonts w:eastAsia="SimSun"/>
          <w:sz w:val="20"/>
          <w:szCs w:val="20"/>
          <w:lang w:eastAsia="zh-CN"/>
        </w:rPr>
        <w:t xml:space="preserve"> into the </w:t>
      </w:r>
      <w:r w:rsidR="00F7517C" w:rsidRPr="00835F3F">
        <w:rPr>
          <w:rFonts w:eastAsia="SimSun"/>
          <w:sz w:val="20"/>
          <w:szCs w:val="20"/>
          <w:lang w:eastAsia="zh-CN"/>
        </w:rPr>
        <w:t>classif</w:t>
      </w:r>
      <w:r w:rsidR="006809E2">
        <w:rPr>
          <w:rFonts w:eastAsia="SimSun"/>
          <w:sz w:val="20"/>
          <w:szCs w:val="20"/>
          <w:lang w:eastAsia="zh-CN"/>
        </w:rPr>
        <w:t>i</w:t>
      </w:r>
      <w:r w:rsidR="00F7517C" w:rsidRPr="00835F3F">
        <w:rPr>
          <w:rFonts w:eastAsia="SimSun"/>
          <w:sz w:val="20"/>
          <w:szCs w:val="20"/>
          <w:lang w:eastAsia="zh-CN"/>
        </w:rPr>
        <w:t>ers</w:t>
      </w:r>
      <w:r w:rsidRPr="00835F3F">
        <w:rPr>
          <w:rFonts w:eastAsia="SimSun"/>
          <w:sz w:val="20"/>
          <w:szCs w:val="20"/>
          <w:lang w:eastAsia="zh-CN"/>
        </w:rPr>
        <w:t xml:space="preserve"> as independent variables. </w:t>
      </w:r>
      <w:r w:rsidR="00F7517C" w:rsidRPr="00835F3F">
        <w:rPr>
          <w:rFonts w:eastAsia="SimSun"/>
          <w:sz w:val="20"/>
          <w:szCs w:val="20"/>
          <w:lang w:eastAsia="zh-CN"/>
        </w:rPr>
        <w:t xml:space="preserve">All of the classifiers are with default hyperparameter settings. The classifiers involved in the comparison </w:t>
      </w:r>
      <w:r w:rsidR="001137E7">
        <w:rPr>
          <w:rFonts w:eastAsia="SimSun"/>
          <w:sz w:val="20"/>
          <w:szCs w:val="20"/>
          <w:lang w:eastAsia="zh-CN"/>
        </w:rPr>
        <w:t>are listed in Table 1</w:t>
      </w:r>
      <w:r w:rsidR="00F7517C" w:rsidRPr="00835F3F">
        <w:rPr>
          <w:rFonts w:eastAsia="SimSun"/>
          <w:sz w:val="20"/>
          <w:szCs w:val="20"/>
          <w:lang w:eastAsia="zh-CN"/>
        </w:rPr>
        <w:t xml:space="preserve">. Among them, </w:t>
      </w:r>
      <w:r w:rsidR="001137E7">
        <w:rPr>
          <w:rFonts w:eastAsia="SimSun"/>
          <w:sz w:val="20"/>
          <w:szCs w:val="20"/>
          <w:lang w:eastAsia="zh-CN"/>
        </w:rPr>
        <w:t>r</w:t>
      </w:r>
      <w:r w:rsidR="00F7517C" w:rsidRPr="00835F3F">
        <w:rPr>
          <w:rFonts w:eastAsia="SimSun"/>
          <w:sz w:val="20"/>
          <w:szCs w:val="20"/>
          <w:lang w:eastAsia="zh-CN"/>
        </w:rPr>
        <w:t xml:space="preserve">andom </w:t>
      </w:r>
      <w:r w:rsidR="001137E7">
        <w:rPr>
          <w:rFonts w:eastAsia="SimSun"/>
          <w:sz w:val="20"/>
          <w:szCs w:val="20"/>
          <w:lang w:eastAsia="zh-CN"/>
        </w:rPr>
        <w:t>f</w:t>
      </w:r>
      <w:r w:rsidR="00F7517C" w:rsidRPr="00835F3F">
        <w:rPr>
          <w:rFonts w:eastAsia="SimSun"/>
          <w:sz w:val="20"/>
          <w:szCs w:val="20"/>
          <w:lang w:eastAsia="zh-CN"/>
        </w:rPr>
        <w:t xml:space="preserve">orest </w:t>
      </w:r>
      <w:r w:rsidR="001137E7">
        <w:rPr>
          <w:rFonts w:eastAsia="SimSun"/>
          <w:sz w:val="20"/>
          <w:szCs w:val="20"/>
          <w:lang w:eastAsia="zh-CN"/>
        </w:rPr>
        <w:t>c</w:t>
      </w:r>
      <w:r w:rsidR="00F7517C" w:rsidRPr="00835F3F">
        <w:rPr>
          <w:rFonts w:eastAsia="SimSun"/>
          <w:sz w:val="20"/>
          <w:szCs w:val="20"/>
          <w:lang w:eastAsia="zh-CN"/>
        </w:rPr>
        <w:t>lassifier</w:t>
      </w:r>
      <w:r w:rsidR="006809E2">
        <w:rPr>
          <w:rFonts w:eastAsia="SimSun"/>
          <w:sz w:val="20"/>
          <w:szCs w:val="20"/>
          <w:lang w:eastAsia="zh-CN"/>
        </w:rPr>
        <w:t>s</w:t>
      </w:r>
      <w:r w:rsidR="00F7517C" w:rsidRPr="00835F3F">
        <w:rPr>
          <w:rFonts w:eastAsia="SimSun"/>
          <w:sz w:val="20"/>
          <w:szCs w:val="20"/>
          <w:lang w:eastAsia="zh-CN"/>
        </w:rPr>
        <w:t xml:space="preserve"> are </w:t>
      </w:r>
      <w:r w:rsidR="001137E7">
        <w:rPr>
          <w:rFonts w:eastAsia="SimSun"/>
          <w:sz w:val="20"/>
          <w:szCs w:val="20"/>
          <w:lang w:eastAsia="zh-CN"/>
        </w:rPr>
        <w:t xml:space="preserve">tested </w:t>
      </w:r>
      <w:r w:rsidR="006809E2">
        <w:rPr>
          <w:rFonts w:eastAsia="SimSun"/>
          <w:sz w:val="20"/>
          <w:szCs w:val="20"/>
          <w:lang w:eastAsia="zh-CN"/>
        </w:rPr>
        <w:t xml:space="preserve">to have </w:t>
      </w:r>
      <w:r w:rsidR="001137E7">
        <w:rPr>
          <w:rFonts w:eastAsia="SimSun"/>
          <w:sz w:val="20"/>
          <w:szCs w:val="20"/>
          <w:lang w:eastAsia="zh-CN"/>
        </w:rPr>
        <w:t>higher overall accuracy and lower log loss</w:t>
      </w:r>
      <w:r w:rsidR="006809E2">
        <w:rPr>
          <w:rFonts w:eastAsia="SimSun"/>
          <w:sz w:val="20"/>
          <w:szCs w:val="20"/>
          <w:lang w:eastAsia="zh-CN"/>
        </w:rPr>
        <w:t>. The r</w:t>
      </w:r>
      <w:r w:rsidR="006809E2" w:rsidRPr="00835F3F">
        <w:rPr>
          <w:rFonts w:eastAsia="SimSun"/>
          <w:sz w:val="20"/>
          <w:szCs w:val="20"/>
          <w:lang w:eastAsia="zh-CN"/>
        </w:rPr>
        <w:t xml:space="preserve">andom </w:t>
      </w:r>
      <w:r w:rsidR="006809E2">
        <w:rPr>
          <w:rFonts w:eastAsia="SimSun"/>
          <w:sz w:val="20"/>
          <w:szCs w:val="20"/>
          <w:lang w:eastAsia="zh-CN"/>
        </w:rPr>
        <w:t>f</w:t>
      </w:r>
      <w:r w:rsidR="006809E2" w:rsidRPr="00835F3F">
        <w:rPr>
          <w:rFonts w:eastAsia="SimSun"/>
          <w:sz w:val="20"/>
          <w:szCs w:val="20"/>
          <w:lang w:eastAsia="zh-CN"/>
        </w:rPr>
        <w:t xml:space="preserve">orest </w:t>
      </w:r>
      <w:r w:rsidR="006809E2">
        <w:rPr>
          <w:rFonts w:eastAsia="SimSun"/>
          <w:sz w:val="20"/>
          <w:szCs w:val="20"/>
          <w:lang w:eastAsia="zh-CN"/>
        </w:rPr>
        <w:t>is</w:t>
      </w:r>
      <w:r w:rsidR="001137E7">
        <w:rPr>
          <w:rFonts w:eastAsia="SimSun"/>
          <w:sz w:val="20"/>
          <w:szCs w:val="20"/>
          <w:lang w:eastAsia="zh-CN"/>
        </w:rPr>
        <w:t xml:space="preserve"> also con</w:t>
      </w:r>
      <w:r w:rsidR="006809E2">
        <w:rPr>
          <w:rFonts w:eastAsia="SimSun"/>
          <w:sz w:val="20"/>
          <w:szCs w:val="20"/>
          <w:lang w:eastAsia="zh-CN"/>
        </w:rPr>
        <w:t>sid</w:t>
      </w:r>
      <w:r w:rsidR="001137E7">
        <w:rPr>
          <w:rFonts w:eastAsia="SimSun"/>
          <w:sz w:val="20"/>
          <w:szCs w:val="20"/>
          <w:lang w:eastAsia="zh-CN"/>
        </w:rPr>
        <w:t>ered a more expla</w:t>
      </w:r>
      <w:r w:rsidR="006809E2">
        <w:rPr>
          <w:rFonts w:eastAsia="SimSun"/>
          <w:sz w:val="20"/>
          <w:szCs w:val="20"/>
          <w:lang w:eastAsia="zh-CN"/>
        </w:rPr>
        <w:t>i</w:t>
      </w:r>
      <w:r w:rsidR="001137E7">
        <w:rPr>
          <w:rFonts w:eastAsia="SimSun"/>
          <w:sz w:val="20"/>
          <w:szCs w:val="20"/>
          <w:lang w:eastAsia="zh-CN"/>
        </w:rPr>
        <w:t>nable model for multi-object classification tasks</w:t>
      </w:r>
      <w:r w:rsidR="002C2D6D">
        <w:rPr>
          <w:rFonts w:eastAsia="SimSun"/>
          <w:sz w:val="20"/>
          <w:szCs w:val="20"/>
          <w:lang w:eastAsia="zh-CN"/>
        </w:rPr>
        <w:t xml:space="preserve"> </w:t>
      </w:r>
      <w:r w:rsidR="002C2D6D" w:rsidRPr="002C2D6D">
        <w:rPr>
          <w:rFonts w:eastAsia="SimSun"/>
          <w:sz w:val="20"/>
          <w:szCs w:val="20"/>
          <w:lang w:eastAsia="zh-CN"/>
        </w:rPr>
        <w:t>(Rodriguez-Galiano et al., 2012)</w:t>
      </w:r>
      <w:r w:rsidR="001137E7">
        <w:rPr>
          <w:rFonts w:eastAsia="SimSun"/>
          <w:sz w:val="20"/>
          <w:szCs w:val="20"/>
          <w:lang w:eastAsia="zh-CN"/>
        </w:rPr>
        <w:t xml:space="preserve">. Therefore, </w:t>
      </w:r>
      <w:r w:rsidR="001137E7" w:rsidRPr="00835F3F">
        <w:rPr>
          <w:rFonts w:eastAsia="SimSun"/>
          <w:sz w:val="20"/>
          <w:szCs w:val="20"/>
          <w:lang w:eastAsia="zh-CN"/>
        </w:rPr>
        <w:t xml:space="preserve"> </w:t>
      </w:r>
      <w:r w:rsidR="001137E7">
        <w:rPr>
          <w:rFonts w:eastAsia="SimSun"/>
          <w:sz w:val="20"/>
          <w:szCs w:val="20"/>
          <w:lang w:eastAsia="zh-CN"/>
        </w:rPr>
        <w:t>the r</w:t>
      </w:r>
      <w:r w:rsidR="001137E7" w:rsidRPr="00835F3F">
        <w:rPr>
          <w:rFonts w:eastAsia="SimSun"/>
          <w:sz w:val="20"/>
          <w:szCs w:val="20"/>
          <w:lang w:eastAsia="zh-CN"/>
        </w:rPr>
        <w:t xml:space="preserve">andom </w:t>
      </w:r>
      <w:r w:rsidR="001137E7">
        <w:rPr>
          <w:rFonts w:eastAsia="SimSun"/>
          <w:sz w:val="20"/>
          <w:szCs w:val="20"/>
          <w:lang w:eastAsia="zh-CN"/>
        </w:rPr>
        <w:t>f</w:t>
      </w:r>
      <w:r w:rsidR="001137E7" w:rsidRPr="00835F3F">
        <w:rPr>
          <w:rFonts w:eastAsia="SimSun"/>
          <w:sz w:val="20"/>
          <w:szCs w:val="20"/>
          <w:lang w:eastAsia="zh-CN"/>
        </w:rPr>
        <w:t xml:space="preserve">orest </w:t>
      </w:r>
      <w:r w:rsidR="001137E7">
        <w:rPr>
          <w:rFonts w:eastAsia="SimSun"/>
          <w:sz w:val="20"/>
          <w:szCs w:val="20"/>
          <w:lang w:eastAsia="zh-CN"/>
        </w:rPr>
        <w:t>c</w:t>
      </w:r>
      <w:r w:rsidR="001137E7" w:rsidRPr="00835F3F">
        <w:rPr>
          <w:rFonts w:eastAsia="SimSun"/>
          <w:sz w:val="20"/>
          <w:szCs w:val="20"/>
          <w:lang w:eastAsia="zh-CN"/>
        </w:rPr>
        <w:t>lassifier</w:t>
      </w:r>
      <w:r w:rsidR="001137E7">
        <w:rPr>
          <w:rFonts w:eastAsia="SimSun"/>
          <w:sz w:val="20"/>
          <w:szCs w:val="20"/>
          <w:lang w:eastAsia="zh-CN"/>
        </w:rPr>
        <w:t xml:space="preserve"> is selected </w:t>
      </w:r>
      <w:r w:rsidR="006809E2">
        <w:rPr>
          <w:rFonts w:eastAsia="SimSun"/>
          <w:sz w:val="20"/>
          <w:szCs w:val="20"/>
          <w:lang w:eastAsia="zh-CN"/>
        </w:rPr>
        <w:t xml:space="preserve">as </w:t>
      </w:r>
      <w:r w:rsidR="001137E7">
        <w:rPr>
          <w:rFonts w:eastAsia="SimSun"/>
          <w:sz w:val="20"/>
          <w:szCs w:val="20"/>
          <w:lang w:eastAsia="zh-CN"/>
        </w:rPr>
        <w:t>the core model for fu</w:t>
      </w:r>
      <w:r w:rsidR="006809E2">
        <w:rPr>
          <w:rFonts w:eastAsia="SimSun"/>
          <w:sz w:val="20"/>
          <w:szCs w:val="20"/>
          <w:lang w:eastAsia="zh-CN"/>
        </w:rPr>
        <w:t>r</w:t>
      </w:r>
      <w:r w:rsidR="001137E7">
        <w:rPr>
          <w:rFonts w:eastAsia="SimSun"/>
          <w:sz w:val="20"/>
          <w:szCs w:val="20"/>
          <w:lang w:eastAsia="zh-CN"/>
        </w:rPr>
        <w:t>ther parameter tuning</w:t>
      </w:r>
      <w:r w:rsidR="001137E7" w:rsidRPr="001137E7">
        <w:rPr>
          <w:rFonts w:eastAsia="SimSun"/>
          <w:sz w:val="20"/>
          <w:szCs w:val="20"/>
          <w:lang w:eastAsia="zh-CN"/>
        </w:rPr>
        <w:t xml:space="preserve"> </w:t>
      </w:r>
      <w:r w:rsidR="001137E7" w:rsidRPr="00835F3F">
        <w:rPr>
          <w:rFonts w:eastAsia="SimSun"/>
          <w:sz w:val="20"/>
          <w:szCs w:val="20"/>
          <w:lang w:eastAsia="zh-CN"/>
        </w:rPr>
        <w:t>and cross-validation</w:t>
      </w:r>
      <w:r w:rsidR="006809E2">
        <w:rPr>
          <w:rFonts w:eastAsia="SimSun"/>
          <w:sz w:val="20"/>
          <w:szCs w:val="20"/>
          <w:lang w:eastAsia="zh-CN"/>
        </w:rPr>
        <w:t>.</w:t>
      </w:r>
      <w:commentRangeEnd w:id="217"/>
      <w:r w:rsidR="00BA4C94">
        <w:rPr>
          <w:rStyle w:val="CommentReference"/>
          <w:rFonts w:eastAsia="SimSun"/>
          <w:lang w:eastAsia="en-US"/>
        </w:rPr>
        <w:commentReference w:id="217"/>
      </w:r>
    </w:p>
    <w:p w14:paraId="1025296A" w14:textId="55286671" w:rsidR="00161177" w:rsidRDefault="00161177" w:rsidP="001A39FC">
      <w:pPr>
        <w:pStyle w:val="Newparagraph"/>
        <w:spacing w:line="360" w:lineRule="auto"/>
        <w:rPr>
          <w:rFonts w:eastAsiaTheme="minorEastAsia"/>
          <w:sz w:val="20"/>
          <w:szCs w:val="20"/>
          <w:lang w:eastAsia="zh-CN"/>
        </w:rPr>
      </w:pPr>
    </w:p>
    <w:p w14:paraId="09EEEE7F" w14:textId="749815E6" w:rsidR="00A551FB" w:rsidRPr="00A551FB" w:rsidRDefault="00A551FB" w:rsidP="00A551FB">
      <w:pPr>
        <w:spacing w:line="360" w:lineRule="auto"/>
        <w:rPr>
          <w:sz w:val="20"/>
          <w:szCs w:val="20"/>
        </w:rPr>
      </w:pPr>
      <w:commentRangeStart w:id="218"/>
      <w:r w:rsidRPr="008017F5">
        <w:rPr>
          <w:b/>
          <w:bCs/>
          <w:sz w:val="20"/>
          <w:szCs w:val="20"/>
        </w:rPr>
        <w:t>Table 3.</w:t>
      </w:r>
      <w:r>
        <w:rPr>
          <w:sz w:val="20"/>
          <w:szCs w:val="20"/>
        </w:rPr>
        <w:t xml:space="preserve"> Performance Comparison for Different </w:t>
      </w:r>
      <w:r w:rsidR="008017F5">
        <w:rPr>
          <w:sz w:val="20"/>
          <w:szCs w:val="20"/>
        </w:rPr>
        <w:t xml:space="preserve">Machine Learning </w:t>
      </w:r>
      <w:r>
        <w:rPr>
          <w:sz w:val="20"/>
          <w:szCs w:val="20"/>
        </w:rPr>
        <w:t>Cla</w:t>
      </w:r>
      <w:r w:rsidR="008017F5">
        <w:rPr>
          <w:sz w:val="20"/>
          <w:szCs w:val="20"/>
        </w:rPr>
        <w:t>ss</w:t>
      </w:r>
      <w:r>
        <w:rPr>
          <w:sz w:val="20"/>
          <w:szCs w:val="20"/>
        </w:rPr>
        <w:t>ifiers</w:t>
      </w:r>
      <w:r w:rsidR="008017F5">
        <w:rPr>
          <w:sz w:val="20"/>
          <w:szCs w:val="20"/>
        </w:rPr>
        <w:t xml:space="preserve"> Trained on All Built Environment Features and with Default Parameters</w:t>
      </w:r>
      <w:commentRangeEnd w:id="218"/>
      <w:r w:rsidR="004B1C1E">
        <w:rPr>
          <w:rStyle w:val="CommentReference"/>
          <w:rFonts w:eastAsia="SimSun"/>
          <w:lang w:eastAsia="en-US"/>
        </w:rPr>
        <w:commentReference w:id="218"/>
      </w:r>
    </w:p>
    <w:tbl>
      <w:tblPr>
        <w:tblW w:w="9137" w:type="dxa"/>
        <w:tblBorders>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15"/>
        <w:gridCol w:w="2011"/>
        <w:gridCol w:w="2011"/>
      </w:tblGrid>
      <w:tr w:rsidR="006C3983" w:rsidRPr="00835F3F" w14:paraId="1CF00E94" w14:textId="77777777" w:rsidTr="003C3698">
        <w:trPr>
          <w:trHeight w:val="77"/>
          <w:tblHeader/>
        </w:trPr>
        <w:tc>
          <w:tcPr>
            <w:tcW w:w="0" w:type="auto"/>
            <w:tcBorders>
              <w:top w:val="single" w:sz="12" w:space="0" w:color="auto"/>
              <w:bottom w:val="single" w:sz="8" w:space="0" w:color="auto"/>
            </w:tcBorders>
            <w:shd w:val="clear" w:color="auto" w:fill="FFFFFF"/>
            <w:tcMar>
              <w:top w:w="120" w:type="dxa"/>
              <w:left w:w="120" w:type="dxa"/>
              <w:bottom w:w="120" w:type="dxa"/>
              <w:right w:w="120" w:type="dxa"/>
            </w:tcMar>
            <w:vAlign w:val="center"/>
            <w:hideMark/>
          </w:tcPr>
          <w:p w14:paraId="21AE546C" w14:textId="77777777" w:rsidR="006C3983" w:rsidRPr="00835F3F" w:rsidRDefault="006C3983" w:rsidP="00161177">
            <w:pPr>
              <w:spacing w:after="100" w:afterAutospacing="1" w:line="240" w:lineRule="auto"/>
              <w:rPr>
                <w:b/>
                <w:bCs/>
                <w:noProof w:val="0"/>
                <w:sz w:val="20"/>
                <w:szCs w:val="20"/>
                <w:lang w:eastAsia="zh-CN"/>
              </w:rPr>
            </w:pPr>
            <w:r w:rsidRPr="00835F3F">
              <w:rPr>
                <w:b/>
                <w:bCs/>
                <w:noProof w:val="0"/>
                <w:sz w:val="20"/>
                <w:szCs w:val="20"/>
                <w:lang w:eastAsia="zh-CN"/>
              </w:rPr>
              <w:t>Classifier</w:t>
            </w:r>
          </w:p>
        </w:tc>
        <w:tc>
          <w:tcPr>
            <w:tcW w:w="0" w:type="auto"/>
            <w:tcBorders>
              <w:top w:val="single" w:sz="12" w:space="0" w:color="auto"/>
              <w:bottom w:val="single" w:sz="8" w:space="0" w:color="auto"/>
            </w:tcBorders>
            <w:shd w:val="clear" w:color="auto" w:fill="FFFFFF"/>
            <w:tcMar>
              <w:top w:w="120" w:type="dxa"/>
              <w:left w:w="120" w:type="dxa"/>
              <w:bottom w:w="120" w:type="dxa"/>
              <w:right w:w="120" w:type="dxa"/>
            </w:tcMar>
            <w:vAlign w:val="center"/>
            <w:hideMark/>
          </w:tcPr>
          <w:p w14:paraId="37E97120" w14:textId="77777777" w:rsidR="006C3983" w:rsidRPr="00835F3F" w:rsidRDefault="006C3983" w:rsidP="00161177">
            <w:pPr>
              <w:spacing w:after="100" w:afterAutospacing="1" w:line="240" w:lineRule="auto"/>
              <w:rPr>
                <w:b/>
                <w:bCs/>
                <w:noProof w:val="0"/>
                <w:sz w:val="20"/>
                <w:szCs w:val="20"/>
                <w:lang w:eastAsia="zh-CN"/>
              </w:rPr>
            </w:pPr>
            <w:r w:rsidRPr="00835F3F">
              <w:rPr>
                <w:b/>
                <w:bCs/>
                <w:noProof w:val="0"/>
                <w:sz w:val="20"/>
                <w:szCs w:val="20"/>
                <w:lang w:eastAsia="zh-CN"/>
              </w:rPr>
              <w:t>Accuracy</w:t>
            </w:r>
          </w:p>
        </w:tc>
        <w:tc>
          <w:tcPr>
            <w:tcW w:w="0" w:type="auto"/>
            <w:tcBorders>
              <w:top w:val="single" w:sz="12" w:space="0" w:color="auto"/>
              <w:bottom w:val="single" w:sz="8" w:space="0" w:color="auto"/>
            </w:tcBorders>
            <w:vAlign w:val="center"/>
          </w:tcPr>
          <w:p w14:paraId="11A5B3D1" w14:textId="77777777" w:rsidR="006C3983" w:rsidRPr="00835F3F" w:rsidRDefault="006C3983" w:rsidP="00161177">
            <w:pPr>
              <w:spacing w:after="100" w:afterAutospacing="1" w:line="240" w:lineRule="auto"/>
              <w:rPr>
                <w:noProof w:val="0"/>
                <w:sz w:val="20"/>
                <w:szCs w:val="20"/>
                <w:lang w:eastAsia="zh-CN"/>
              </w:rPr>
            </w:pPr>
            <w:r w:rsidRPr="00835F3F">
              <w:rPr>
                <w:b/>
                <w:bCs/>
                <w:noProof w:val="0"/>
                <w:sz w:val="20"/>
                <w:szCs w:val="20"/>
                <w:lang w:eastAsia="zh-CN"/>
              </w:rPr>
              <w:t>Log Loss</w:t>
            </w:r>
          </w:p>
        </w:tc>
      </w:tr>
      <w:tr w:rsidR="006C3983" w:rsidRPr="00835F3F" w14:paraId="7DE4457C" w14:textId="77777777" w:rsidTr="003C3698">
        <w:trPr>
          <w:trHeight w:val="77"/>
        </w:trPr>
        <w:tc>
          <w:tcPr>
            <w:tcW w:w="0" w:type="auto"/>
            <w:tcBorders>
              <w:top w:val="single" w:sz="8" w:space="0" w:color="auto"/>
            </w:tcBorders>
            <w:shd w:val="clear" w:color="auto" w:fill="FFFFFF"/>
            <w:tcMar>
              <w:top w:w="120" w:type="dxa"/>
              <w:left w:w="120" w:type="dxa"/>
              <w:bottom w:w="120" w:type="dxa"/>
              <w:right w:w="120" w:type="dxa"/>
            </w:tcMar>
            <w:vAlign w:val="center"/>
            <w:hideMark/>
          </w:tcPr>
          <w:p w14:paraId="406BF957"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KNeighborsClassifier</w:t>
            </w:r>
            <w:proofErr w:type="spellEnd"/>
          </w:p>
        </w:tc>
        <w:tc>
          <w:tcPr>
            <w:tcW w:w="0" w:type="auto"/>
            <w:tcBorders>
              <w:top w:val="single" w:sz="8" w:space="0" w:color="auto"/>
            </w:tcBorders>
            <w:shd w:val="clear" w:color="auto" w:fill="FFFFFF"/>
            <w:tcMar>
              <w:top w:w="120" w:type="dxa"/>
              <w:left w:w="120" w:type="dxa"/>
              <w:bottom w:w="120" w:type="dxa"/>
              <w:right w:w="120" w:type="dxa"/>
            </w:tcMar>
            <w:vAlign w:val="center"/>
            <w:hideMark/>
          </w:tcPr>
          <w:p w14:paraId="09495394"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62.765957</w:t>
            </w:r>
          </w:p>
        </w:tc>
        <w:tc>
          <w:tcPr>
            <w:tcW w:w="0" w:type="auto"/>
            <w:tcBorders>
              <w:top w:val="single" w:sz="8" w:space="0" w:color="auto"/>
            </w:tcBorders>
            <w:shd w:val="clear" w:color="auto" w:fill="FFFFFF"/>
            <w:tcMar>
              <w:top w:w="120" w:type="dxa"/>
              <w:left w:w="120" w:type="dxa"/>
              <w:bottom w:w="120" w:type="dxa"/>
              <w:right w:w="120" w:type="dxa"/>
            </w:tcMar>
            <w:vAlign w:val="center"/>
            <w:hideMark/>
          </w:tcPr>
          <w:p w14:paraId="5D18077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6.837019</w:t>
            </w:r>
          </w:p>
        </w:tc>
      </w:tr>
      <w:tr w:rsidR="006C3983" w:rsidRPr="00835F3F" w14:paraId="2514EB3C" w14:textId="77777777" w:rsidTr="003C3698">
        <w:trPr>
          <w:trHeight w:val="77"/>
        </w:trPr>
        <w:tc>
          <w:tcPr>
            <w:tcW w:w="0" w:type="auto"/>
            <w:shd w:val="clear" w:color="auto" w:fill="FFFFFF"/>
            <w:tcMar>
              <w:top w:w="120" w:type="dxa"/>
              <w:left w:w="120" w:type="dxa"/>
              <w:bottom w:w="120" w:type="dxa"/>
              <w:right w:w="120" w:type="dxa"/>
            </w:tcMar>
            <w:vAlign w:val="center"/>
            <w:hideMark/>
          </w:tcPr>
          <w:p w14:paraId="394AA8A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MLPClassifier</w:t>
            </w:r>
            <w:proofErr w:type="spellEnd"/>
          </w:p>
        </w:tc>
        <w:tc>
          <w:tcPr>
            <w:tcW w:w="0" w:type="auto"/>
            <w:shd w:val="clear" w:color="auto" w:fill="FFFFFF"/>
            <w:tcMar>
              <w:top w:w="120" w:type="dxa"/>
              <w:left w:w="120" w:type="dxa"/>
              <w:bottom w:w="120" w:type="dxa"/>
              <w:right w:w="120" w:type="dxa"/>
            </w:tcMar>
            <w:vAlign w:val="center"/>
            <w:hideMark/>
          </w:tcPr>
          <w:p w14:paraId="0034B2DD"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65.957447</w:t>
            </w:r>
          </w:p>
        </w:tc>
        <w:tc>
          <w:tcPr>
            <w:tcW w:w="0" w:type="auto"/>
            <w:shd w:val="clear" w:color="auto" w:fill="FFFFFF"/>
            <w:tcMar>
              <w:top w:w="120" w:type="dxa"/>
              <w:left w:w="120" w:type="dxa"/>
              <w:bottom w:w="120" w:type="dxa"/>
              <w:right w:w="120" w:type="dxa"/>
            </w:tcMar>
            <w:vAlign w:val="center"/>
            <w:hideMark/>
          </w:tcPr>
          <w:p w14:paraId="00BE7180"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0.732221</w:t>
            </w:r>
          </w:p>
        </w:tc>
      </w:tr>
      <w:tr w:rsidR="006C3983" w:rsidRPr="00835F3F" w14:paraId="2C59DDD8" w14:textId="77777777" w:rsidTr="003C3698">
        <w:trPr>
          <w:trHeight w:val="77"/>
        </w:trPr>
        <w:tc>
          <w:tcPr>
            <w:tcW w:w="0" w:type="auto"/>
            <w:shd w:val="clear" w:color="auto" w:fill="FFFFFF"/>
            <w:tcMar>
              <w:top w:w="120" w:type="dxa"/>
              <w:left w:w="120" w:type="dxa"/>
              <w:bottom w:w="120" w:type="dxa"/>
              <w:right w:w="120" w:type="dxa"/>
            </w:tcMar>
            <w:vAlign w:val="center"/>
            <w:hideMark/>
          </w:tcPr>
          <w:p w14:paraId="2E911355"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SVC</w:t>
            </w:r>
          </w:p>
        </w:tc>
        <w:tc>
          <w:tcPr>
            <w:tcW w:w="0" w:type="auto"/>
            <w:shd w:val="clear" w:color="auto" w:fill="FFFFFF"/>
            <w:tcMar>
              <w:top w:w="120" w:type="dxa"/>
              <w:left w:w="120" w:type="dxa"/>
              <w:bottom w:w="120" w:type="dxa"/>
              <w:right w:w="120" w:type="dxa"/>
            </w:tcMar>
            <w:vAlign w:val="center"/>
            <w:hideMark/>
          </w:tcPr>
          <w:p w14:paraId="0E9F7B53"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69.148936</w:t>
            </w:r>
          </w:p>
        </w:tc>
        <w:tc>
          <w:tcPr>
            <w:tcW w:w="0" w:type="auto"/>
            <w:shd w:val="clear" w:color="auto" w:fill="FFFFFF"/>
            <w:tcMar>
              <w:top w:w="120" w:type="dxa"/>
              <w:left w:w="120" w:type="dxa"/>
              <w:bottom w:w="120" w:type="dxa"/>
              <w:right w:w="120" w:type="dxa"/>
            </w:tcMar>
            <w:vAlign w:val="center"/>
            <w:hideMark/>
          </w:tcPr>
          <w:p w14:paraId="174AD1A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0.788977</w:t>
            </w:r>
          </w:p>
        </w:tc>
      </w:tr>
      <w:tr w:rsidR="006C3983" w:rsidRPr="00835F3F" w14:paraId="3D8BCA46" w14:textId="77777777" w:rsidTr="003C3698">
        <w:trPr>
          <w:trHeight w:val="77"/>
        </w:trPr>
        <w:tc>
          <w:tcPr>
            <w:tcW w:w="0" w:type="auto"/>
            <w:shd w:val="clear" w:color="auto" w:fill="FFFFFF"/>
            <w:tcMar>
              <w:top w:w="120" w:type="dxa"/>
              <w:left w:w="120" w:type="dxa"/>
              <w:bottom w:w="120" w:type="dxa"/>
              <w:right w:w="120" w:type="dxa"/>
            </w:tcMar>
            <w:vAlign w:val="center"/>
            <w:hideMark/>
          </w:tcPr>
          <w:p w14:paraId="0EA069B5"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NuSVC</w:t>
            </w:r>
            <w:proofErr w:type="spellEnd"/>
          </w:p>
        </w:tc>
        <w:tc>
          <w:tcPr>
            <w:tcW w:w="0" w:type="auto"/>
            <w:shd w:val="clear" w:color="auto" w:fill="FFFFFF"/>
            <w:tcMar>
              <w:top w:w="120" w:type="dxa"/>
              <w:left w:w="120" w:type="dxa"/>
              <w:bottom w:w="120" w:type="dxa"/>
              <w:right w:w="120" w:type="dxa"/>
            </w:tcMar>
            <w:vAlign w:val="center"/>
            <w:hideMark/>
          </w:tcPr>
          <w:p w14:paraId="3B040E1C"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67.553191</w:t>
            </w:r>
          </w:p>
        </w:tc>
        <w:tc>
          <w:tcPr>
            <w:tcW w:w="0" w:type="auto"/>
            <w:shd w:val="clear" w:color="auto" w:fill="FFFFFF"/>
            <w:tcMar>
              <w:top w:w="120" w:type="dxa"/>
              <w:left w:w="120" w:type="dxa"/>
              <w:bottom w:w="120" w:type="dxa"/>
              <w:right w:w="120" w:type="dxa"/>
            </w:tcMar>
            <w:vAlign w:val="center"/>
            <w:hideMark/>
          </w:tcPr>
          <w:p w14:paraId="259E1B5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0.786658</w:t>
            </w:r>
          </w:p>
        </w:tc>
      </w:tr>
      <w:tr w:rsidR="006C3983" w:rsidRPr="00835F3F" w14:paraId="0738631D" w14:textId="77777777" w:rsidTr="003C3698">
        <w:trPr>
          <w:trHeight w:val="77"/>
        </w:trPr>
        <w:tc>
          <w:tcPr>
            <w:tcW w:w="0" w:type="auto"/>
            <w:shd w:val="clear" w:color="auto" w:fill="FFFFFF"/>
            <w:tcMar>
              <w:top w:w="120" w:type="dxa"/>
              <w:left w:w="120" w:type="dxa"/>
              <w:bottom w:w="120" w:type="dxa"/>
              <w:right w:w="120" w:type="dxa"/>
            </w:tcMar>
            <w:vAlign w:val="center"/>
            <w:hideMark/>
          </w:tcPr>
          <w:p w14:paraId="36DBA7F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DecisionTreeClassifier</w:t>
            </w:r>
            <w:proofErr w:type="spellEnd"/>
          </w:p>
        </w:tc>
        <w:tc>
          <w:tcPr>
            <w:tcW w:w="0" w:type="auto"/>
            <w:shd w:val="clear" w:color="auto" w:fill="FFFFFF"/>
            <w:tcMar>
              <w:top w:w="120" w:type="dxa"/>
              <w:left w:w="120" w:type="dxa"/>
              <w:bottom w:w="120" w:type="dxa"/>
              <w:right w:w="120" w:type="dxa"/>
            </w:tcMar>
            <w:vAlign w:val="center"/>
            <w:hideMark/>
          </w:tcPr>
          <w:p w14:paraId="23C75B9D"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57.446809</w:t>
            </w:r>
          </w:p>
        </w:tc>
        <w:tc>
          <w:tcPr>
            <w:tcW w:w="0" w:type="auto"/>
            <w:shd w:val="clear" w:color="auto" w:fill="FFFFFF"/>
            <w:tcMar>
              <w:top w:w="120" w:type="dxa"/>
              <w:left w:w="120" w:type="dxa"/>
              <w:bottom w:w="120" w:type="dxa"/>
              <w:right w:w="120" w:type="dxa"/>
            </w:tcMar>
            <w:vAlign w:val="center"/>
            <w:hideMark/>
          </w:tcPr>
          <w:p w14:paraId="3212684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15.337725</w:t>
            </w:r>
          </w:p>
        </w:tc>
      </w:tr>
      <w:tr w:rsidR="006C3983" w:rsidRPr="00835F3F" w14:paraId="1C7DA1D5" w14:textId="77777777" w:rsidTr="003C3698">
        <w:trPr>
          <w:trHeight w:val="77"/>
        </w:trPr>
        <w:tc>
          <w:tcPr>
            <w:tcW w:w="0" w:type="auto"/>
            <w:shd w:val="clear" w:color="auto" w:fill="FFFFFF"/>
            <w:tcMar>
              <w:top w:w="120" w:type="dxa"/>
              <w:left w:w="120" w:type="dxa"/>
              <w:bottom w:w="120" w:type="dxa"/>
              <w:right w:w="120" w:type="dxa"/>
            </w:tcMar>
            <w:vAlign w:val="center"/>
            <w:hideMark/>
          </w:tcPr>
          <w:p w14:paraId="193EFCCB"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RandomForestClassifier</w:t>
            </w:r>
            <w:proofErr w:type="spellEnd"/>
          </w:p>
        </w:tc>
        <w:tc>
          <w:tcPr>
            <w:tcW w:w="0" w:type="auto"/>
            <w:shd w:val="clear" w:color="auto" w:fill="FFFFFF"/>
            <w:tcMar>
              <w:top w:w="120" w:type="dxa"/>
              <w:left w:w="120" w:type="dxa"/>
              <w:bottom w:w="120" w:type="dxa"/>
              <w:right w:w="120" w:type="dxa"/>
            </w:tcMar>
            <w:vAlign w:val="center"/>
            <w:hideMark/>
          </w:tcPr>
          <w:p w14:paraId="2074C67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68.085106</w:t>
            </w:r>
          </w:p>
        </w:tc>
        <w:tc>
          <w:tcPr>
            <w:tcW w:w="0" w:type="auto"/>
            <w:shd w:val="clear" w:color="auto" w:fill="FFFFFF"/>
            <w:tcMar>
              <w:top w:w="120" w:type="dxa"/>
              <w:left w:w="120" w:type="dxa"/>
              <w:bottom w:w="120" w:type="dxa"/>
              <w:right w:w="120" w:type="dxa"/>
            </w:tcMar>
            <w:vAlign w:val="center"/>
            <w:hideMark/>
          </w:tcPr>
          <w:p w14:paraId="3AEFCC4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0.742107</w:t>
            </w:r>
          </w:p>
        </w:tc>
      </w:tr>
      <w:tr w:rsidR="006C3983" w:rsidRPr="00835F3F" w14:paraId="0474490A" w14:textId="77777777" w:rsidTr="003C3698">
        <w:trPr>
          <w:trHeight w:val="77"/>
        </w:trPr>
        <w:tc>
          <w:tcPr>
            <w:tcW w:w="0" w:type="auto"/>
            <w:shd w:val="clear" w:color="auto" w:fill="FFFFFF"/>
            <w:tcMar>
              <w:top w:w="120" w:type="dxa"/>
              <w:left w:w="120" w:type="dxa"/>
              <w:bottom w:w="120" w:type="dxa"/>
              <w:right w:w="120" w:type="dxa"/>
            </w:tcMar>
            <w:vAlign w:val="center"/>
            <w:hideMark/>
          </w:tcPr>
          <w:p w14:paraId="1AB6258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XGBClassifier</w:t>
            </w:r>
            <w:proofErr w:type="spellEnd"/>
          </w:p>
        </w:tc>
        <w:tc>
          <w:tcPr>
            <w:tcW w:w="0" w:type="auto"/>
            <w:shd w:val="clear" w:color="auto" w:fill="FFFFFF"/>
            <w:tcMar>
              <w:top w:w="120" w:type="dxa"/>
              <w:left w:w="120" w:type="dxa"/>
              <w:bottom w:w="120" w:type="dxa"/>
              <w:right w:w="120" w:type="dxa"/>
            </w:tcMar>
            <w:vAlign w:val="center"/>
            <w:hideMark/>
          </w:tcPr>
          <w:p w14:paraId="58CA418C"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64.893617</w:t>
            </w:r>
          </w:p>
        </w:tc>
        <w:tc>
          <w:tcPr>
            <w:tcW w:w="0" w:type="auto"/>
            <w:shd w:val="clear" w:color="auto" w:fill="FFFFFF"/>
            <w:tcMar>
              <w:top w:w="120" w:type="dxa"/>
              <w:left w:w="120" w:type="dxa"/>
              <w:bottom w:w="120" w:type="dxa"/>
              <w:right w:w="120" w:type="dxa"/>
            </w:tcMar>
            <w:vAlign w:val="center"/>
            <w:hideMark/>
          </w:tcPr>
          <w:p w14:paraId="624176B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0.892583</w:t>
            </w:r>
          </w:p>
        </w:tc>
      </w:tr>
      <w:tr w:rsidR="006C3983" w:rsidRPr="00835F3F" w14:paraId="10E20E53" w14:textId="77777777" w:rsidTr="003C3698">
        <w:trPr>
          <w:trHeight w:val="77"/>
        </w:trPr>
        <w:tc>
          <w:tcPr>
            <w:tcW w:w="0" w:type="auto"/>
            <w:shd w:val="clear" w:color="auto" w:fill="FFFFFF"/>
            <w:tcMar>
              <w:top w:w="120" w:type="dxa"/>
              <w:left w:w="120" w:type="dxa"/>
              <w:bottom w:w="120" w:type="dxa"/>
              <w:right w:w="120" w:type="dxa"/>
            </w:tcMar>
            <w:vAlign w:val="center"/>
            <w:hideMark/>
          </w:tcPr>
          <w:p w14:paraId="7C22B01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AdaBoostClassifier</w:t>
            </w:r>
            <w:proofErr w:type="spellEnd"/>
          </w:p>
        </w:tc>
        <w:tc>
          <w:tcPr>
            <w:tcW w:w="0" w:type="auto"/>
            <w:shd w:val="clear" w:color="auto" w:fill="FFFFFF"/>
            <w:tcMar>
              <w:top w:w="120" w:type="dxa"/>
              <w:left w:w="120" w:type="dxa"/>
              <w:bottom w:w="120" w:type="dxa"/>
              <w:right w:w="120" w:type="dxa"/>
            </w:tcMar>
            <w:vAlign w:val="center"/>
            <w:hideMark/>
          </w:tcPr>
          <w:p w14:paraId="59CA49A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66.489362</w:t>
            </w:r>
          </w:p>
        </w:tc>
        <w:tc>
          <w:tcPr>
            <w:tcW w:w="0" w:type="auto"/>
            <w:shd w:val="clear" w:color="auto" w:fill="FFFFFF"/>
            <w:tcMar>
              <w:top w:w="120" w:type="dxa"/>
              <w:left w:w="120" w:type="dxa"/>
              <w:bottom w:w="120" w:type="dxa"/>
              <w:right w:w="120" w:type="dxa"/>
            </w:tcMar>
            <w:vAlign w:val="center"/>
            <w:hideMark/>
          </w:tcPr>
          <w:p w14:paraId="407984A2"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1.064485</w:t>
            </w:r>
          </w:p>
        </w:tc>
      </w:tr>
      <w:tr w:rsidR="006C3983" w:rsidRPr="00835F3F" w14:paraId="3272E7D7" w14:textId="77777777" w:rsidTr="003C3698">
        <w:trPr>
          <w:trHeight w:val="77"/>
        </w:trPr>
        <w:tc>
          <w:tcPr>
            <w:tcW w:w="0" w:type="auto"/>
            <w:shd w:val="clear" w:color="auto" w:fill="FFFFFF"/>
            <w:tcMar>
              <w:top w:w="120" w:type="dxa"/>
              <w:left w:w="120" w:type="dxa"/>
              <w:bottom w:w="120" w:type="dxa"/>
              <w:right w:w="120" w:type="dxa"/>
            </w:tcMar>
            <w:vAlign w:val="center"/>
            <w:hideMark/>
          </w:tcPr>
          <w:p w14:paraId="4B4C46F7"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GradientBoostingClassifier</w:t>
            </w:r>
            <w:proofErr w:type="spellEnd"/>
          </w:p>
        </w:tc>
        <w:tc>
          <w:tcPr>
            <w:tcW w:w="0" w:type="auto"/>
            <w:shd w:val="clear" w:color="auto" w:fill="FFFFFF"/>
            <w:tcMar>
              <w:top w:w="120" w:type="dxa"/>
              <w:left w:w="120" w:type="dxa"/>
              <w:bottom w:w="120" w:type="dxa"/>
              <w:right w:w="120" w:type="dxa"/>
            </w:tcMar>
            <w:vAlign w:val="center"/>
            <w:hideMark/>
          </w:tcPr>
          <w:p w14:paraId="484B5024"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65.957447</w:t>
            </w:r>
          </w:p>
        </w:tc>
        <w:tc>
          <w:tcPr>
            <w:tcW w:w="0" w:type="auto"/>
            <w:shd w:val="clear" w:color="auto" w:fill="FFFFFF"/>
            <w:tcMar>
              <w:top w:w="120" w:type="dxa"/>
              <w:left w:w="120" w:type="dxa"/>
              <w:bottom w:w="120" w:type="dxa"/>
              <w:right w:w="120" w:type="dxa"/>
            </w:tcMar>
            <w:vAlign w:val="center"/>
            <w:hideMark/>
          </w:tcPr>
          <w:p w14:paraId="0C4E49D3"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0.759853</w:t>
            </w:r>
          </w:p>
        </w:tc>
      </w:tr>
      <w:tr w:rsidR="006C3983" w:rsidRPr="00835F3F" w14:paraId="575FD300" w14:textId="77777777" w:rsidTr="003C3698">
        <w:trPr>
          <w:trHeight w:val="77"/>
        </w:trPr>
        <w:tc>
          <w:tcPr>
            <w:tcW w:w="0" w:type="auto"/>
            <w:shd w:val="clear" w:color="auto" w:fill="FFFFFF"/>
            <w:tcMar>
              <w:top w:w="120" w:type="dxa"/>
              <w:left w:w="120" w:type="dxa"/>
              <w:bottom w:w="120" w:type="dxa"/>
              <w:right w:w="120" w:type="dxa"/>
            </w:tcMar>
            <w:vAlign w:val="center"/>
            <w:hideMark/>
          </w:tcPr>
          <w:p w14:paraId="7D34E1D1"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GaussianNB</w:t>
            </w:r>
            <w:proofErr w:type="spellEnd"/>
          </w:p>
        </w:tc>
        <w:tc>
          <w:tcPr>
            <w:tcW w:w="0" w:type="auto"/>
            <w:shd w:val="clear" w:color="auto" w:fill="FFFFFF"/>
            <w:tcMar>
              <w:top w:w="120" w:type="dxa"/>
              <w:left w:w="120" w:type="dxa"/>
              <w:bottom w:w="120" w:type="dxa"/>
              <w:right w:w="120" w:type="dxa"/>
            </w:tcMar>
            <w:vAlign w:val="center"/>
            <w:hideMark/>
          </w:tcPr>
          <w:p w14:paraId="70C8106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67.021277</w:t>
            </w:r>
          </w:p>
        </w:tc>
        <w:tc>
          <w:tcPr>
            <w:tcW w:w="0" w:type="auto"/>
            <w:shd w:val="clear" w:color="auto" w:fill="FFFFFF"/>
            <w:tcMar>
              <w:top w:w="120" w:type="dxa"/>
              <w:left w:w="120" w:type="dxa"/>
              <w:bottom w:w="120" w:type="dxa"/>
              <w:right w:w="120" w:type="dxa"/>
            </w:tcMar>
            <w:vAlign w:val="center"/>
            <w:hideMark/>
          </w:tcPr>
          <w:p w14:paraId="462A147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2.447175</w:t>
            </w:r>
          </w:p>
        </w:tc>
      </w:tr>
      <w:tr w:rsidR="006C3983" w:rsidRPr="00835F3F" w14:paraId="16CDEC77" w14:textId="77777777" w:rsidTr="003C3698">
        <w:trPr>
          <w:trHeight w:val="77"/>
        </w:trPr>
        <w:tc>
          <w:tcPr>
            <w:tcW w:w="0" w:type="auto"/>
            <w:shd w:val="clear" w:color="auto" w:fill="FFFFFF"/>
            <w:tcMar>
              <w:top w:w="120" w:type="dxa"/>
              <w:left w:w="120" w:type="dxa"/>
              <w:bottom w:w="120" w:type="dxa"/>
              <w:right w:w="120" w:type="dxa"/>
            </w:tcMar>
            <w:vAlign w:val="center"/>
            <w:hideMark/>
          </w:tcPr>
          <w:p w14:paraId="122E8291"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LinearDiscriminantAnalysis</w:t>
            </w:r>
            <w:proofErr w:type="spellEnd"/>
          </w:p>
        </w:tc>
        <w:tc>
          <w:tcPr>
            <w:tcW w:w="0" w:type="auto"/>
            <w:shd w:val="clear" w:color="auto" w:fill="FFFFFF"/>
            <w:tcMar>
              <w:top w:w="120" w:type="dxa"/>
              <w:left w:w="120" w:type="dxa"/>
              <w:bottom w:w="120" w:type="dxa"/>
              <w:right w:w="120" w:type="dxa"/>
            </w:tcMar>
            <w:vAlign w:val="center"/>
            <w:hideMark/>
          </w:tcPr>
          <w:p w14:paraId="1D53A6C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64.361702</w:t>
            </w:r>
          </w:p>
        </w:tc>
        <w:tc>
          <w:tcPr>
            <w:tcW w:w="0" w:type="auto"/>
            <w:shd w:val="clear" w:color="auto" w:fill="FFFFFF"/>
            <w:tcMar>
              <w:top w:w="120" w:type="dxa"/>
              <w:left w:w="120" w:type="dxa"/>
              <w:bottom w:w="120" w:type="dxa"/>
              <w:right w:w="120" w:type="dxa"/>
            </w:tcMar>
            <w:vAlign w:val="center"/>
            <w:hideMark/>
          </w:tcPr>
          <w:p w14:paraId="2D32F42B"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0.757298</w:t>
            </w:r>
          </w:p>
        </w:tc>
      </w:tr>
      <w:tr w:rsidR="006C3983" w:rsidRPr="00835F3F" w14:paraId="4A6E8125" w14:textId="77777777" w:rsidTr="003C3698">
        <w:trPr>
          <w:trHeight w:val="77"/>
        </w:trPr>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74F558B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QuadraticDiscriminantAnalysis</w:t>
            </w:r>
            <w:proofErr w:type="spellEnd"/>
          </w:p>
        </w:tc>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035922E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59.042553</w:t>
            </w:r>
          </w:p>
        </w:tc>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0D9C90D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3.774714</w:t>
            </w:r>
          </w:p>
        </w:tc>
      </w:tr>
    </w:tbl>
    <w:p w14:paraId="46FEF434" w14:textId="77777777" w:rsidR="0010102E" w:rsidRPr="0010102E" w:rsidRDefault="0010102E" w:rsidP="0010102E">
      <w:pPr>
        <w:pStyle w:val="Newparagraph"/>
        <w:rPr>
          <w:rFonts w:eastAsia="SimSun"/>
          <w:lang w:eastAsia="zh-CN"/>
        </w:rPr>
      </w:pPr>
    </w:p>
    <w:p w14:paraId="1D273C16" w14:textId="468BA644" w:rsidR="00AD3D6A" w:rsidRPr="002124AB" w:rsidRDefault="00F7517C" w:rsidP="002124AB">
      <w:pPr>
        <w:pStyle w:val="Newparagraph"/>
        <w:spacing w:line="360" w:lineRule="auto"/>
        <w:ind w:firstLine="0"/>
        <w:jc w:val="both"/>
        <w:rPr>
          <w:rFonts w:eastAsia="SimSun"/>
          <w:sz w:val="20"/>
          <w:szCs w:val="20"/>
          <w:lang w:eastAsia="zh-CN"/>
        </w:rPr>
      </w:pPr>
      <w:r w:rsidRPr="002124AB">
        <w:rPr>
          <w:rFonts w:eastAsia="SimSun"/>
          <w:sz w:val="20"/>
          <w:szCs w:val="20"/>
          <w:lang w:eastAsia="zh-CN"/>
        </w:rPr>
        <w:t xml:space="preserve">The </w:t>
      </w:r>
      <w:r w:rsidR="005B61AF" w:rsidRPr="002124AB">
        <w:rPr>
          <w:rFonts w:eastAsia="SimSun"/>
          <w:sz w:val="20"/>
          <w:szCs w:val="20"/>
          <w:lang w:eastAsia="zh-CN"/>
        </w:rPr>
        <w:t xml:space="preserve">study used all four types of built-in environment variables to fit the </w:t>
      </w:r>
      <w:r w:rsidR="00F62C5D" w:rsidRPr="002124AB">
        <w:rPr>
          <w:rFonts w:eastAsia="SimSun"/>
          <w:sz w:val="20"/>
          <w:szCs w:val="20"/>
          <w:lang w:eastAsia="zh-CN"/>
        </w:rPr>
        <w:t>best classifier</w:t>
      </w:r>
      <w:r w:rsidR="005B61AF" w:rsidRPr="002124AB">
        <w:rPr>
          <w:rFonts w:eastAsia="SimSun"/>
          <w:sz w:val="20"/>
          <w:szCs w:val="20"/>
          <w:lang w:eastAsia="zh-CN"/>
        </w:rPr>
        <w:t>, and applied the GridSearchCV method to tune the model based on different parameter combinations, with accuracy as scoring</w:t>
      </w:r>
      <w:r w:rsidR="002F08AD" w:rsidRPr="002124AB">
        <w:rPr>
          <w:rFonts w:eastAsia="SimSun"/>
          <w:sz w:val="20"/>
          <w:szCs w:val="20"/>
          <w:lang w:eastAsia="zh-CN"/>
        </w:rPr>
        <w:t>. F</w:t>
      </w:r>
      <w:r w:rsidR="005B61AF" w:rsidRPr="002124AB">
        <w:rPr>
          <w:rFonts w:eastAsia="SimSun"/>
          <w:sz w:val="20"/>
          <w:szCs w:val="20"/>
          <w:lang w:eastAsia="zh-CN"/>
        </w:rPr>
        <w:t>or each set of parameter combinations, k-fold method is app</w:t>
      </w:r>
      <w:r w:rsidR="00FF7BB6" w:rsidRPr="002124AB">
        <w:rPr>
          <w:rFonts w:eastAsia="SimSun"/>
          <w:sz w:val="20"/>
          <w:szCs w:val="20"/>
          <w:lang w:eastAsia="zh-CN"/>
        </w:rPr>
        <w:t>lied</w:t>
      </w:r>
      <w:r w:rsidR="005B61AF" w:rsidRPr="002124AB">
        <w:rPr>
          <w:rFonts w:eastAsia="SimSun"/>
          <w:sz w:val="20"/>
          <w:szCs w:val="20"/>
          <w:lang w:eastAsia="zh-CN"/>
        </w:rPr>
        <w:t xml:space="preserve"> </w:t>
      </w:r>
      <w:r w:rsidR="007F09A4" w:rsidRPr="002124AB">
        <w:rPr>
          <w:rFonts w:eastAsia="SimSun"/>
          <w:sz w:val="20"/>
          <w:szCs w:val="20"/>
          <w:lang w:eastAsia="zh-CN"/>
        </w:rPr>
        <w:t xml:space="preserve">to spilt </w:t>
      </w:r>
      <w:r w:rsidR="005B61AF" w:rsidRPr="002124AB">
        <w:rPr>
          <w:rFonts w:eastAsia="SimSun"/>
          <w:sz w:val="20"/>
          <w:szCs w:val="20"/>
          <w:lang w:eastAsia="zh-CN"/>
        </w:rPr>
        <w:t xml:space="preserve">the training data set into a training set and a validation set for cross-validation. Finally, the study attempts to use the </w:t>
      </w:r>
      <w:r w:rsidR="0031485E" w:rsidRPr="002124AB">
        <w:rPr>
          <w:rFonts w:eastAsia="SimSun"/>
          <w:sz w:val="20"/>
          <w:szCs w:val="20"/>
          <w:lang w:eastAsia="zh-CN"/>
        </w:rPr>
        <w:t xml:space="preserve">permutation feature importance </w:t>
      </w:r>
      <w:r w:rsidR="005B61AF" w:rsidRPr="002124AB">
        <w:rPr>
          <w:rFonts w:eastAsia="SimSun"/>
          <w:sz w:val="20"/>
          <w:szCs w:val="20"/>
          <w:lang w:eastAsia="zh-CN"/>
        </w:rPr>
        <w:t xml:space="preserve">method </w:t>
      </w:r>
      <w:r w:rsidR="00FF7BB6" w:rsidRPr="002124AB">
        <w:rPr>
          <w:rFonts w:eastAsia="SimSun"/>
          <w:sz w:val="20"/>
          <w:szCs w:val="20"/>
          <w:lang w:eastAsia="zh-CN"/>
        </w:rPr>
        <w:t>to</w:t>
      </w:r>
      <w:r w:rsidR="005B61AF" w:rsidRPr="002124AB">
        <w:rPr>
          <w:rFonts w:eastAsia="SimSun"/>
          <w:sz w:val="20"/>
          <w:szCs w:val="20"/>
          <w:lang w:eastAsia="zh-CN"/>
        </w:rPr>
        <w:t xml:space="preserve"> identify specific built-environment variables </w:t>
      </w:r>
      <w:r w:rsidR="00FF7BB6" w:rsidRPr="002124AB">
        <w:rPr>
          <w:rFonts w:eastAsia="SimSun"/>
          <w:sz w:val="20"/>
          <w:szCs w:val="20"/>
          <w:lang w:eastAsia="zh-CN"/>
        </w:rPr>
        <w:t>with higher contribution</w:t>
      </w:r>
      <w:r w:rsidR="007F09A4" w:rsidRPr="002124AB">
        <w:rPr>
          <w:rFonts w:eastAsia="SimSun"/>
          <w:sz w:val="20"/>
          <w:szCs w:val="20"/>
          <w:lang w:eastAsia="zh-CN"/>
        </w:rPr>
        <w:t xml:space="preserve"> in</w:t>
      </w:r>
      <w:r w:rsidR="005B61AF" w:rsidRPr="002124AB">
        <w:rPr>
          <w:rFonts w:eastAsia="SimSun"/>
          <w:sz w:val="20"/>
          <w:szCs w:val="20"/>
          <w:lang w:eastAsia="zh-CN"/>
        </w:rPr>
        <w:t xml:space="preserve"> </w:t>
      </w:r>
      <w:r w:rsidR="007F09A4" w:rsidRPr="002124AB">
        <w:rPr>
          <w:rFonts w:eastAsia="SimSun"/>
          <w:sz w:val="20"/>
          <w:szCs w:val="20"/>
          <w:lang w:eastAsia="zh-CN"/>
        </w:rPr>
        <w:t>identifying</w:t>
      </w:r>
      <w:r w:rsidR="005B61AF" w:rsidRPr="002124AB">
        <w:rPr>
          <w:rFonts w:eastAsia="SimSun"/>
          <w:sz w:val="20"/>
          <w:szCs w:val="20"/>
          <w:lang w:eastAsia="zh-CN"/>
        </w:rPr>
        <w:t xml:space="preserve"> the </w:t>
      </w:r>
      <w:r w:rsidR="00FF7BB6" w:rsidRPr="002124AB">
        <w:rPr>
          <w:rFonts w:eastAsia="SimSun"/>
          <w:sz w:val="20"/>
          <w:szCs w:val="20"/>
          <w:lang w:eastAsia="zh-CN"/>
        </w:rPr>
        <w:t>junction</w:t>
      </w:r>
      <w:r w:rsidR="005B61AF" w:rsidRPr="002124AB">
        <w:rPr>
          <w:rFonts w:eastAsia="SimSun"/>
          <w:sz w:val="20"/>
          <w:szCs w:val="20"/>
          <w:lang w:eastAsia="zh-CN"/>
        </w:rPr>
        <w:t xml:space="preserve"> risk</w:t>
      </w:r>
      <w:r w:rsidR="002F08AD" w:rsidRPr="002124AB">
        <w:rPr>
          <w:rFonts w:eastAsia="SimSun"/>
          <w:sz w:val="20"/>
          <w:szCs w:val="20"/>
          <w:lang w:eastAsia="zh-CN"/>
        </w:rPr>
        <w:t xml:space="preserve"> </w:t>
      </w:r>
      <w:r w:rsidR="002124AB" w:rsidRPr="002124AB">
        <w:rPr>
          <w:rFonts w:eastAsia="SimSun"/>
          <w:sz w:val="20"/>
          <w:szCs w:val="20"/>
          <w:lang w:eastAsia="zh-CN"/>
        </w:rPr>
        <w:t xml:space="preserve">(Parr </w:t>
      </w:r>
      <w:r w:rsidR="000E3F2D">
        <w:rPr>
          <w:rFonts w:eastAsia="SimSun"/>
          <w:sz w:val="20"/>
          <w:szCs w:val="20"/>
          <w:lang w:eastAsia="zh-CN"/>
        </w:rPr>
        <w:t>&amp;</w:t>
      </w:r>
      <w:r w:rsidR="002124AB" w:rsidRPr="002124AB">
        <w:rPr>
          <w:rFonts w:eastAsia="SimSun"/>
          <w:sz w:val="20"/>
          <w:szCs w:val="20"/>
          <w:lang w:eastAsia="zh-CN"/>
        </w:rPr>
        <w:t xml:space="preserve"> Turgutlu, 2018)</w:t>
      </w:r>
      <w:r w:rsidR="005B61AF" w:rsidRPr="002124AB">
        <w:rPr>
          <w:rFonts w:eastAsia="SimSun"/>
          <w:sz w:val="20"/>
          <w:szCs w:val="20"/>
          <w:lang w:eastAsia="zh-CN"/>
        </w:rPr>
        <w:t>.</w:t>
      </w:r>
      <w:r w:rsidR="00FF7BB6" w:rsidRPr="002124AB">
        <w:rPr>
          <w:rFonts w:eastAsia="SimSun"/>
          <w:sz w:val="20"/>
          <w:szCs w:val="20"/>
          <w:lang w:eastAsia="zh-CN"/>
        </w:rPr>
        <w:t xml:space="preserve"> </w:t>
      </w:r>
      <w:r w:rsidR="002F08AD" w:rsidRPr="002124AB">
        <w:rPr>
          <w:rFonts w:eastAsia="SimSun"/>
          <w:sz w:val="20"/>
          <w:szCs w:val="20"/>
          <w:lang w:eastAsia="zh-CN"/>
        </w:rPr>
        <w:t>Considering the randomness included in the generation proces</w:t>
      </w:r>
      <w:r w:rsidR="0031485E" w:rsidRPr="002124AB">
        <w:rPr>
          <w:rFonts w:eastAsia="SimSun"/>
          <w:sz w:val="20"/>
          <w:szCs w:val="20"/>
          <w:lang w:eastAsia="zh-CN"/>
        </w:rPr>
        <w:t>s</w:t>
      </w:r>
      <w:r w:rsidR="002F08AD" w:rsidRPr="002124AB">
        <w:rPr>
          <w:rFonts w:eastAsia="SimSun"/>
          <w:sz w:val="20"/>
          <w:szCs w:val="20"/>
          <w:lang w:eastAsia="zh-CN"/>
        </w:rPr>
        <w:t xml:space="preserve"> of feature importance scores</w:t>
      </w:r>
      <w:r w:rsidR="002F08AD" w:rsidRPr="002124AB">
        <w:rPr>
          <w:rFonts w:eastAsia="SimSun" w:hint="eastAsia"/>
          <w:sz w:val="20"/>
          <w:szCs w:val="20"/>
          <w:lang w:eastAsia="zh-CN"/>
        </w:rPr>
        <w:t>,</w:t>
      </w:r>
      <w:r w:rsidR="002F08AD" w:rsidRPr="002124AB">
        <w:rPr>
          <w:rFonts w:eastAsia="SimSun"/>
          <w:sz w:val="20"/>
          <w:szCs w:val="20"/>
          <w:lang w:eastAsia="zh-CN"/>
        </w:rPr>
        <w:t xml:space="preserve"> </w:t>
      </w:r>
      <w:r w:rsidR="009969CB" w:rsidRPr="002124AB">
        <w:rPr>
          <w:rFonts w:eastAsia="SimSun"/>
          <w:sz w:val="20"/>
          <w:szCs w:val="20"/>
          <w:lang w:eastAsia="zh-CN"/>
        </w:rPr>
        <w:t>t</w:t>
      </w:r>
      <w:r w:rsidR="00FF7BB6" w:rsidRPr="002124AB">
        <w:rPr>
          <w:rFonts w:eastAsia="SimSun"/>
          <w:sz w:val="20"/>
          <w:szCs w:val="20"/>
          <w:lang w:eastAsia="zh-CN"/>
        </w:rPr>
        <w:t>he feature importance algorithm is run for 100 time</w:t>
      </w:r>
      <w:r w:rsidR="00AA0936" w:rsidRPr="002124AB">
        <w:rPr>
          <w:rFonts w:eastAsia="SimSun"/>
          <w:sz w:val="20"/>
          <w:szCs w:val="20"/>
          <w:lang w:eastAsia="zh-CN"/>
        </w:rPr>
        <w:t>s</w:t>
      </w:r>
      <w:r w:rsidR="00FF7BB6" w:rsidRPr="002124AB">
        <w:rPr>
          <w:rFonts w:eastAsia="SimSun"/>
          <w:sz w:val="20"/>
          <w:szCs w:val="20"/>
          <w:lang w:eastAsia="zh-CN"/>
        </w:rPr>
        <w:t xml:space="preserve"> </w:t>
      </w:r>
      <w:r w:rsidR="0031485E" w:rsidRPr="002124AB">
        <w:rPr>
          <w:rFonts w:eastAsia="SimSun"/>
          <w:sz w:val="20"/>
          <w:szCs w:val="20"/>
          <w:lang w:eastAsia="zh-CN"/>
        </w:rPr>
        <w:t xml:space="preserve">with same parameters </w:t>
      </w:r>
      <w:r w:rsidR="009969CB" w:rsidRPr="002124AB">
        <w:rPr>
          <w:rFonts w:eastAsia="SimSun"/>
          <w:sz w:val="20"/>
          <w:szCs w:val="20"/>
          <w:lang w:eastAsia="zh-CN"/>
        </w:rPr>
        <w:t>to calculate the</w:t>
      </w:r>
      <w:r w:rsidR="00FF7BB6" w:rsidRPr="002124AB">
        <w:rPr>
          <w:rFonts w:eastAsia="SimSun"/>
          <w:sz w:val="20"/>
          <w:szCs w:val="20"/>
          <w:lang w:eastAsia="zh-CN"/>
        </w:rPr>
        <w:t xml:space="preserve"> mean scores as the general ranking o</w:t>
      </w:r>
      <w:r w:rsidR="00AA0936" w:rsidRPr="002124AB">
        <w:rPr>
          <w:rFonts w:eastAsia="SimSun"/>
          <w:sz w:val="20"/>
          <w:szCs w:val="20"/>
          <w:lang w:eastAsia="zh-CN"/>
        </w:rPr>
        <w:t>f</w:t>
      </w:r>
      <w:r w:rsidR="00FF7BB6" w:rsidRPr="002124AB">
        <w:rPr>
          <w:rFonts w:eastAsia="SimSun"/>
          <w:sz w:val="20"/>
          <w:szCs w:val="20"/>
          <w:lang w:eastAsia="zh-CN"/>
        </w:rPr>
        <w:t xml:space="preserve"> feature importance. </w:t>
      </w:r>
    </w:p>
    <w:p w14:paraId="073C2431" w14:textId="2A2F3BE2" w:rsidR="00790A12" w:rsidRPr="00835F3F" w:rsidRDefault="00831A80" w:rsidP="001A39FC">
      <w:pPr>
        <w:pStyle w:val="Heading1"/>
        <w:spacing w:line="360" w:lineRule="auto"/>
        <w:rPr>
          <w:rFonts w:cs="Times New Roman"/>
          <w:sz w:val="20"/>
          <w:szCs w:val="20"/>
        </w:rPr>
      </w:pPr>
      <w:r w:rsidRPr="00835F3F">
        <w:rPr>
          <w:rFonts w:cs="Times New Roman"/>
          <w:sz w:val="20"/>
          <w:szCs w:val="20"/>
        </w:rPr>
        <w:lastRenderedPageBreak/>
        <w:t>Results</w:t>
      </w:r>
      <w:bookmarkEnd w:id="49"/>
      <w:bookmarkEnd w:id="50"/>
      <w:bookmarkEnd w:id="51"/>
      <w:bookmarkEnd w:id="52"/>
    </w:p>
    <w:p w14:paraId="11D348C9" w14:textId="57FF9241" w:rsidR="00103E36" w:rsidRPr="00835F3F" w:rsidRDefault="00831A80" w:rsidP="001A39FC">
      <w:pPr>
        <w:pStyle w:val="Heading2"/>
        <w:spacing w:line="360" w:lineRule="auto"/>
        <w:rPr>
          <w:rFonts w:eastAsiaTheme="minorEastAsia" w:cs="Times New Roman"/>
          <w:sz w:val="20"/>
          <w:szCs w:val="20"/>
        </w:rPr>
      </w:pPr>
      <w:bookmarkStart w:id="219" w:name="OLE_LINK119"/>
      <w:bookmarkStart w:id="220" w:name="OLE_LINK120"/>
      <w:r w:rsidRPr="00835F3F">
        <w:rPr>
          <w:rFonts w:eastAsiaTheme="minorEastAsia" w:cs="Times New Roman"/>
          <w:sz w:val="20"/>
          <w:szCs w:val="20"/>
        </w:rPr>
        <w:t>Traffic Black Spots Classification</w:t>
      </w:r>
    </w:p>
    <w:p w14:paraId="068A2305" w14:textId="4471EC6B" w:rsidR="00553332" w:rsidRPr="0091057F" w:rsidRDefault="00347201" w:rsidP="001A39FC">
      <w:pPr>
        <w:pStyle w:val="Heading3"/>
        <w:spacing w:line="360" w:lineRule="auto"/>
        <w:rPr>
          <w:rFonts w:eastAsia="SimSun" w:cs="Times New Roman"/>
          <w:sz w:val="20"/>
          <w:szCs w:val="20"/>
          <w:lang w:eastAsia="zh-CN"/>
        </w:rPr>
      </w:pPr>
      <w:r w:rsidRPr="00835F3F">
        <w:rPr>
          <w:rFonts w:eastAsia="SimSun" w:cs="Times New Roman"/>
          <w:sz w:val="20"/>
          <w:szCs w:val="20"/>
          <w:lang w:eastAsia="zh-CN"/>
        </w:rPr>
        <w:t>Random Forst Classifier Performance</w:t>
      </w:r>
    </w:p>
    <w:p w14:paraId="565EEFC0" w14:textId="0B7AEE53" w:rsidR="00317961" w:rsidRPr="00835F3F" w:rsidRDefault="00317961" w:rsidP="00161177">
      <w:pPr>
        <w:pStyle w:val="Newparagraph"/>
        <w:spacing w:line="360" w:lineRule="auto"/>
        <w:ind w:firstLine="0"/>
        <w:jc w:val="both"/>
        <w:rPr>
          <w:rFonts w:eastAsia="SimSun"/>
          <w:sz w:val="20"/>
          <w:szCs w:val="20"/>
          <w:lang w:eastAsia="zh-CN"/>
        </w:rPr>
      </w:pPr>
      <w:r w:rsidRPr="00835F3F">
        <w:rPr>
          <w:rFonts w:eastAsia="SimSun"/>
          <w:sz w:val="20"/>
          <w:szCs w:val="20"/>
          <w:lang w:eastAsia="zh-CN"/>
        </w:rPr>
        <w:t>The accuracy performance of random forest classifiers trained b</w:t>
      </w:r>
      <w:r w:rsidR="00D371E8" w:rsidRPr="00835F3F">
        <w:rPr>
          <w:rFonts w:eastAsia="SimSun"/>
          <w:sz w:val="20"/>
          <w:szCs w:val="20"/>
          <w:lang w:eastAsia="zh-CN"/>
        </w:rPr>
        <w:t xml:space="preserve">ased </w:t>
      </w:r>
      <w:r w:rsidR="00774122" w:rsidRPr="00835F3F">
        <w:rPr>
          <w:rFonts w:eastAsia="SimSun"/>
          <w:sz w:val="20"/>
          <w:szCs w:val="20"/>
          <w:lang w:eastAsia="zh-CN"/>
        </w:rPr>
        <w:t xml:space="preserve">on </w:t>
      </w:r>
      <w:r w:rsidR="00D371E8" w:rsidRPr="00835F3F">
        <w:rPr>
          <w:rFonts w:eastAsia="SimSun"/>
          <w:sz w:val="20"/>
          <w:szCs w:val="20"/>
          <w:lang w:eastAsia="zh-CN"/>
        </w:rPr>
        <w:t>the</w:t>
      </w:r>
      <w:r w:rsidRPr="00835F3F">
        <w:rPr>
          <w:rFonts w:eastAsia="SimSun"/>
          <w:sz w:val="20"/>
          <w:szCs w:val="20"/>
          <w:lang w:eastAsia="zh-CN"/>
        </w:rPr>
        <w:t xml:space="preserve"> </w:t>
      </w:r>
      <w:r w:rsidR="00774122" w:rsidRPr="00835F3F">
        <w:rPr>
          <w:rFonts w:eastAsia="SimSun"/>
          <w:sz w:val="20"/>
          <w:szCs w:val="20"/>
          <w:lang w:eastAsia="zh-CN"/>
        </w:rPr>
        <w:t xml:space="preserve">4 groups of built environment features, in group and together, </w:t>
      </w:r>
      <w:r w:rsidRPr="00835F3F">
        <w:rPr>
          <w:rFonts w:eastAsia="SimSun"/>
          <w:sz w:val="20"/>
          <w:szCs w:val="20"/>
          <w:lang w:eastAsia="zh-CN"/>
        </w:rPr>
        <w:t>are shown in Figure 7.</w:t>
      </w:r>
      <w:r w:rsidR="003344D1" w:rsidRPr="00835F3F">
        <w:rPr>
          <w:rFonts w:eastAsia="SimSun"/>
          <w:sz w:val="20"/>
          <w:szCs w:val="20"/>
          <w:lang w:eastAsia="zh-CN"/>
        </w:rPr>
        <w:t xml:space="preserve"> </w:t>
      </w:r>
      <w:r w:rsidRPr="00835F3F">
        <w:rPr>
          <w:rFonts w:eastAsia="SimSun"/>
          <w:sz w:val="20"/>
          <w:szCs w:val="20"/>
          <w:lang w:eastAsia="zh-CN"/>
        </w:rPr>
        <w:t xml:space="preserve">In general, </w:t>
      </w:r>
      <w:r w:rsidR="00F21335" w:rsidRPr="00835F3F">
        <w:rPr>
          <w:rFonts w:eastAsia="SimSun"/>
          <w:sz w:val="20"/>
          <w:szCs w:val="20"/>
          <w:lang w:eastAsia="zh-CN"/>
        </w:rPr>
        <w:t xml:space="preserve">the model trained based on all the feature groups has gained the highest accuracy score of </w:t>
      </w:r>
      <w:r w:rsidR="00F21335" w:rsidRPr="00835F3F" w:rsidDel="00FC50E0">
        <w:rPr>
          <w:rFonts w:eastAsia="SimSun"/>
          <w:sz w:val="20"/>
          <w:szCs w:val="20"/>
          <w:lang w:eastAsia="zh-CN"/>
        </w:rPr>
        <w:t xml:space="preserve"> </w:t>
      </w:r>
      <w:r w:rsidR="00F21335" w:rsidRPr="00835F3F">
        <w:rPr>
          <w:rFonts w:eastAsia="SimSun"/>
          <w:sz w:val="20"/>
          <w:szCs w:val="20"/>
          <w:lang w:eastAsia="zh-CN"/>
        </w:rPr>
        <w:t>0.697</w:t>
      </w:r>
      <w:r w:rsidR="0028114D">
        <w:rPr>
          <w:rFonts w:eastAsia="SimSun"/>
          <w:sz w:val="20"/>
          <w:szCs w:val="20"/>
          <w:lang w:eastAsia="zh-CN"/>
        </w:rPr>
        <w:t xml:space="preserve"> </w:t>
      </w:r>
      <w:r w:rsidR="00F21335" w:rsidRPr="00835F3F">
        <w:rPr>
          <w:rFonts w:eastAsia="SimSun"/>
          <w:sz w:val="20"/>
          <w:szCs w:val="20"/>
          <w:lang w:eastAsia="zh-CN"/>
        </w:rPr>
        <w:t>on the test datasets</w:t>
      </w:r>
      <w:r w:rsidR="001778C8" w:rsidRPr="00835F3F">
        <w:rPr>
          <w:rFonts w:eastAsia="SimSun"/>
          <w:sz w:val="20"/>
          <w:szCs w:val="20"/>
          <w:lang w:eastAsia="zh-CN"/>
        </w:rPr>
        <w:t>.</w:t>
      </w:r>
      <w:r w:rsidR="00D743C8" w:rsidRPr="00835F3F">
        <w:rPr>
          <w:rFonts w:eastAsia="SimSun"/>
          <w:sz w:val="20"/>
          <w:szCs w:val="20"/>
          <w:lang w:eastAsia="zh-CN"/>
        </w:rPr>
        <w:t xml:space="preserve"> </w:t>
      </w:r>
      <w:r w:rsidR="001778C8" w:rsidRPr="00835F3F">
        <w:rPr>
          <w:rFonts w:eastAsia="SimSun"/>
          <w:sz w:val="20"/>
          <w:szCs w:val="20"/>
          <w:lang w:eastAsia="zh-CN"/>
        </w:rPr>
        <w:t>Besides,</w:t>
      </w:r>
      <w:r w:rsidR="003344D1" w:rsidRPr="00835F3F">
        <w:rPr>
          <w:rFonts w:eastAsia="SimSun"/>
          <w:sz w:val="20"/>
          <w:szCs w:val="20"/>
          <w:lang w:eastAsia="zh-CN"/>
        </w:rPr>
        <w:t xml:space="preserve"> </w:t>
      </w:r>
      <w:r w:rsidR="001778C8" w:rsidRPr="00835F3F">
        <w:rPr>
          <w:rFonts w:eastAsia="SimSun"/>
          <w:sz w:val="20"/>
          <w:szCs w:val="20"/>
          <w:lang w:eastAsia="zh-CN"/>
        </w:rPr>
        <w:t>s</w:t>
      </w:r>
      <w:r w:rsidR="003344D1" w:rsidRPr="00835F3F">
        <w:rPr>
          <w:rFonts w:eastAsia="SimSun"/>
          <w:sz w:val="20"/>
          <w:szCs w:val="20"/>
          <w:lang w:eastAsia="zh-CN"/>
        </w:rPr>
        <w:t xml:space="preserve">ome feature groups have shown </w:t>
      </w:r>
      <w:r w:rsidR="00D743C8" w:rsidRPr="00835F3F">
        <w:rPr>
          <w:rFonts w:eastAsia="SimSun"/>
          <w:sz w:val="20"/>
          <w:szCs w:val="20"/>
          <w:lang w:eastAsia="zh-CN"/>
        </w:rPr>
        <w:t xml:space="preserve">a </w:t>
      </w:r>
      <w:r w:rsidR="003344D1" w:rsidRPr="00835F3F">
        <w:rPr>
          <w:rFonts w:eastAsia="SimSun"/>
          <w:sz w:val="20"/>
          <w:szCs w:val="20"/>
          <w:lang w:eastAsia="zh-CN"/>
        </w:rPr>
        <w:t>significantly stronger fit than other feature groups in classifying the junc</w:t>
      </w:r>
      <w:r w:rsidR="00D743C8" w:rsidRPr="00835F3F">
        <w:rPr>
          <w:rFonts w:eastAsia="SimSun"/>
          <w:sz w:val="20"/>
          <w:szCs w:val="20"/>
          <w:lang w:eastAsia="zh-CN"/>
        </w:rPr>
        <w:t>tion</w:t>
      </w:r>
      <w:r w:rsidR="006809E2">
        <w:rPr>
          <w:rFonts w:eastAsia="SimSun"/>
          <w:sz w:val="20"/>
          <w:szCs w:val="20"/>
          <w:lang w:eastAsia="zh-CN"/>
        </w:rPr>
        <w:t>'</w:t>
      </w:r>
      <w:r w:rsidR="00D743C8" w:rsidRPr="00835F3F">
        <w:rPr>
          <w:rFonts w:eastAsia="SimSun"/>
          <w:sz w:val="20"/>
          <w:szCs w:val="20"/>
          <w:lang w:eastAsia="zh-CN"/>
        </w:rPr>
        <w:t>s</w:t>
      </w:r>
      <w:r w:rsidR="003344D1" w:rsidRPr="00835F3F">
        <w:rPr>
          <w:rFonts w:eastAsia="SimSun"/>
          <w:sz w:val="20"/>
          <w:szCs w:val="20"/>
          <w:lang w:eastAsia="zh-CN"/>
        </w:rPr>
        <w:t xml:space="preserve"> risk levels.</w:t>
      </w:r>
      <w:r w:rsidRPr="00835F3F">
        <w:rPr>
          <w:rFonts w:eastAsia="SimSun"/>
          <w:sz w:val="20"/>
          <w:szCs w:val="20"/>
          <w:lang w:eastAsia="zh-CN"/>
        </w:rPr>
        <w:t xml:space="preserve"> </w:t>
      </w:r>
      <w:r w:rsidR="003344D1" w:rsidRPr="00835F3F">
        <w:rPr>
          <w:rFonts w:eastAsia="SimSun"/>
          <w:sz w:val="20"/>
          <w:szCs w:val="20"/>
          <w:lang w:eastAsia="zh-CN"/>
        </w:rPr>
        <w:t>Specif</w:t>
      </w:r>
      <w:r w:rsidR="00D743C8" w:rsidRPr="00835F3F">
        <w:rPr>
          <w:rFonts w:eastAsia="SimSun"/>
          <w:sz w:val="20"/>
          <w:szCs w:val="20"/>
          <w:lang w:eastAsia="zh-CN"/>
        </w:rPr>
        <w:t>i</w:t>
      </w:r>
      <w:r w:rsidR="003344D1" w:rsidRPr="00835F3F">
        <w:rPr>
          <w:rFonts w:eastAsia="SimSun"/>
          <w:sz w:val="20"/>
          <w:szCs w:val="20"/>
          <w:lang w:eastAsia="zh-CN"/>
        </w:rPr>
        <w:t xml:space="preserve">cally, </w:t>
      </w:r>
      <w:r w:rsidR="001616FD" w:rsidRPr="00835F3F">
        <w:rPr>
          <w:rFonts w:eastAsia="SimSun"/>
          <w:sz w:val="20"/>
          <w:szCs w:val="20"/>
          <w:lang w:eastAsia="zh-CN"/>
        </w:rPr>
        <w:t xml:space="preserve"> </w:t>
      </w:r>
      <w:r w:rsidR="006809E2" w:rsidRPr="00835F3F">
        <w:rPr>
          <w:rFonts w:eastAsia="SimSun"/>
          <w:sz w:val="20"/>
          <w:szCs w:val="20"/>
          <w:lang w:eastAsia="zh-CN"/>
        </w:rPr>
        <w:t xml:space="preserve">models fitted with multi-scale </w:t>
      </w:r>
      <w:r w:rsidR="006809E2">
        <w:rPr>
          <w:rFonts w:eastAsia="SimSun"/>
          <w:sz w:val="20"/>
          <w:szCs w:val="20"/>
          <w:lang w:eastAsia="zh-CN"/>
        </w:rPr>
        <w:t>road network configuration</w:t>
      </w:r>
      <w:r w:rsidR="006809E2" w:rsidRPr="00835F3F">
        <w:rPr>
          <w:rFonts w:eastAsia="SimSun"/>
          <w:sz w:val="20"/>
          <w:szCs w:val="20"/>
          <w:lang w:eastAsia="zh-CN"/>
        </w:rPr>
        <w:t xml:space="preserve"> measures gained a better performance in classifying the risk level of accidents, with an accuracy score of 0.644 on the test data set. In contrast,  </w:t>
      </w:r>
      <w:r w:rsidR="001616FD" w:rsidRPr="00835F3F">
        <w:rPr>
          <w:rFonts w:eastAsia="SimSun"/>
          <w:sz w:val="20"/>
          <w:szCs w:val="20"/>
          <w:lang w:eastAsia="zh-CN"/>
        </w:rPr>
        <w:t xml:space="preserve">models fitted </w:t>
      </w:r>
      <w:r w:rsidR="00F21335" w:rsidRPr="00835F3F">
        <w:rPr>
          <w:rFonts w:eastAsia="SimSun"/>
          <w:sz w:val="20"/>
          <w:szCs w:val="20"/>
          <w:lang w:eastAsia="zh-CN"/>
        </w:rPr>
        <w:t xml:space="preserve">separately </w:t>
      </w:r>
      <w:r w:rsidR="001616FD" w:rsidRPr="00835F3F">
        <w:rPr>
          <w:rFonts w:eastAsia="SimSun"/>
          <w:sz w:val="20"/>
          <w:szCs w:val="20"/>
          <w:lang w:eastAsia="zh-CN"/>
        </w:rPr>
        <w:t xml:space="preserve">with the </w:t>
      </w:r>
      <w:r w:rsidR="006809E2">
        <w:rPr>
          <w:rFonts w:eastAsia="SimSun"/>
          <w:sz w:val="20"/>
          <w:szCs w:val="20"/>
          <w:lang w:eastAsia="zh-CN"/>
        </w:rPr>
        <w:t>land use</w:t>
      </w:r>
      <w:r w:rsidR="00F21335" w:rsidRPr="00835F3F">
        <w:rPr>
          <w:rFonts w:eastAsia="SimSun"/>
          <w:sz w:val="20"/>
          <w:szCs w:val="20"/>
          <w:lang w:eastAsia="zh-CN"/>
        </w:rPr>
        <w:t>,</w:t>
      </w:r>
      <w:r w:rsidR="001616FD" w:rsidRPr="00835F3F">
        <w:rPr>
          <w:rFonts w:eastAsia="SimSun"/>
          <w:sz w:val="20"/>
          <w:szCs w:val="20"/>
          <w:lang w:eastAsia="zh-CN"/>
        </w:rPr>
        <w:t xml:space="preserve"> street</w:t>
      </w:r>
      <w:r w:rsidR="006809E2">
        <w:rPr>
          <w:rFonts w:eastAsia="SimSun"/>
          <w:sz w:val="20"/>
          <w:szCs w:val="20"/>
          <w:lang w:eastAsia="zh-CN"/>
        </w:rPr>
        <w:t xml:space="preserve"> </w:t>
      </w:r>
      <w:r w:rsidR="001616FD" w:rsidRPr="00835F3F">
        <w:rPr>
          <w:rFonts w:eastAsia="SimSun"/>
          <w:sz w:val="20"/>
          <w:szCs w:val="20"/>
          <w:lang w:eastAsia="zh-CN"/>
        </w:rPr>
        <w:t>view</w:t>
      </w:r>
      <w:r w:rsidR="00F21335" w:rsidRPr="00835F3F">
        <w:rPr>
          <w:rFonts w:eastAsia="SimSun"/>
          <w:sz w:val="20"/>
          <w:szCs w:val="20"/>
          <w:lang w:eastAsia="zh-CN"/>
        </w:rPr>
        <w:t xml:space="preserve"> and junc</w:t>
      </w:r>
      <w:r w:rsidR="006809E2">
        <w:rPr>
          <w:rFonts w:eastAsia="SimSun"/>
          <w:sz w:val="20"/>
          <w:szCs w:val="20"/>
          <w:lang w:eastAsia="zh-CN"/>
        </w:rPr>
        <w:t>ti</w:t>
      </w:r>
      <w:r w:rsidR="00F21335" w:rsidRPr="00835F3F">
        <w:rPr>
          <w:rFonts w:eastAsia="SimSun"/>
          <w:sz w:val="20"/>
          <w:szCs w:val="20"/>
          <w:lang w:eastAsia="zh-CN"/>
        </w:rPr>
        <w:t>on</w:t>
      </w:r>
      <w:r w:rsidR="001616FD" w:rsidRPr="00835F3F">
        <w:rPr>
          <w:rFonts w:eastAsia="SimSun"/>
          <w:sz w:val="20"/>
          <w:szCs w:val="20"/>
          <w:lang w:eastAsia="zh-CN"/>
        </w:rPr>
        <w:t xml:space="preserve"> </w:t>
      </w:r>
      <w:r w:rsidR="006809E2">
        <w:rPr>
          <w:rFonts w:eastAsia="SimSun"/>
          <w:sz w:val="20"/>
          <w:szCs w:val="20"/>
          <w:lang w:eastAsia="zh-CN"/>
        </w:rPr>
        <w:t xml:space="preserve">function and faciltiy </w:t>
      </w:r>
      <w:r w:rsidR="001616FD" w:rsidRPr="00835F3F">
        <w:rPr>
          <w:rFonts w:eastAsia="SimSun"/>
          <w:sz w:val="20"/>
          <w:szCs w:val="20"/>
          <w:lang w:eastAsia="zh-CN"/>
        </w:rPr>
        <w:t xml:space="preserve">characteristics have accuracy scores lower than </w:t>
      </w:r>
      <w:r w:rsidR="00FC50E0" w:rsidRPr="00835F3F">
        <w:rPr>
          <w:rFonts w:eastAsia="SimSun"/>
          <w:sz w:val="20"/>
          <w:szCs w:val="20"/>
          <w:lang w:eastAsia="zh-CN"/>
        </w:rPr>
        <w:t>0.6</w:t>
      </w:r>
      <w:r w:rsidR="001616FD" w:rsidRPr="00835F3F">
        <w:rPr>
          <w:rFonts w:eastAsia="SimSun"/>
          <w:sz w:val="20"/>
          <w:szCs w:val="20"/>
          <w:lang w:eastAsia="zh-CN"/>
        </w:rPr>
        <w:t>.</w:t>
      </w:r>
      <w:r w:rsidR="00F21335" w:rsidRPr="00835F3F">
        <w:rPr>
          <w:rFonts w:eastAsia="SimSun"/>
          <w:sz w:val="20"/>
          <w:szCs w:val="20"/>
          <w:lang w:eastAsia="zh-CN"/>
        </w:rPr>
        <w:t xml:space="preserve"> The POI</w:t>
      </w:r>
      <w:r w:rsidR="006809E2">
        <w:rPr>
          <w:rFonts w:eastAsia="SimSun"/>
          <w:sz w:val="20"/>
          <w:szCs w:val="20"/>
          <w:lang w:eastAsia="zh-CN"/>
        </w:rPr>
        <w:t>-</w:t>
      </w:r>
      <w:r w:rsidR="00F21335" w:rsidRPr="00835F3F">
        <w:rPr>
          <w:rFonts w:eastAsia="SimSun"/>
          <w:sz w:val="20"/>
          <w:szCs w:val="20"/>
          <w:lang w:eastAsia="zh-CN"/>
        </w:rPr>
        <w:t xml:space="preserve">based model is </w:t>
      </w:r>
      <w:r w:rsidR="00BF29C1" w:rsidRPr="00835F3F">
        <w:rPr>
          <w:rFonts w:eastAsia="SimSun"/>
          <w:sz w:val="20"/>
          <w:szCs w:val="20"/>
          <w:lang w:eastAsia="zh-CN"/>
        </w:rPr>
        <w:t>under</w:t>
      </w:r>
      <w:r w:rsidR="006809E2">
        <w:rPr>
          <w:rFonts w:eastAsia="SimSun"/>
          <w:sz w:val="20"/>
          <w:szCs w:val="20"/>
          <w:lang w:eastAsia="zh-CN"/>
        </w:rPr>
        <w:t>-</w:t>
      </w:r>
      <w:r w:rsidR="00BF29C1" w:rsidRPr="00835F3F">
        <w:rPr>
          <w:rFonts w:eastAsia="SimSun"/>
          <w:sz w:val="20"/>
          <w:szCs w:val="20"/>
          <w:lang w:eastAsia="zh-CN"/>
        </w:rPr>
        <w:t>fitted.</w:t>
      </w:r>
      <w:r w:rsidR="001616FD" w:rsidRPr="00835F3F">
        <w:rPr>
          <w:rFonts w:eastAsia="SimSun"/>
          <w:sz w:val="20"/>
          <w:szCs w:val="20"/>
          <w:lang w:eastAsia="zh-CN"/>
        </w:rPr>
        <w:t xml:space="preserve"> </w:t>
      </w:r>
    </w:p>
    <w:p w14:paraId="13C9DAD2" w14:textId="77777777" w:rsidR="00774122" w:rsidRPr="00835F3F" w:rsidRDefault="00774122" w:rsidP="001A39FC">
      <w:pPr>
        <w:pStyle w:val="Newparagraph"/>
        <w:spacing w:line="360" w:lineRule="auto"/>
        <w:rPr>
          <w:rFonts w:eastAsia="SimSun"/>
          <w:sz w:val="20"/>
          <w:szCs w:val="20"/>
          <w:lang w:eastAsia="zh-CN"/>
        </w:rPr>
      </w:pPr>
    </w:p>
    <w:p w14:paraId="635DB59A" w14:textId="683AE650" w:rsidR="00347201" w:rsidRPr="00835F3F" w:rsidRDefault="004E4377" w:rsidP="001A39FC">
      <w:pPr>
        <w:pStyle w:val="Newparagraph"/>
        <w:spacing w:line="360" w:lineRule="auto"/>
        <w:ind w:firstLine="0"/>
        <w:rPr>
          <w:rFonts w:eastAsia="SimSun"/>
          <w:sz w:val="20"/>
          <w:szCs w:val="20"/>
          <w:lang w:eastAsia="zh-CN"/>
        </w:rPr>
      </w:pPr>
      <w:commentRangeStart w:id="221"/>
      <w:commentRangeStart w:id="222"/>
      <w:r w:rsidRPr="00835F3F">
        <w:rPr>
          <w:rFonts w:eastAsia="SimSun"/>
          <w:sz w:val="20"/>
          <w:szCs w:val="20"/>
        </w:rPr>
        <w:drawing>
          <wp:inline distT="0" distB="0" distL="0" distR="0" wp14:anchorId="78260CDA" wp14:editId="25AEAC36">
            <wp:extent cx="5518392" cy="282012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a:stretch>
                      <a:fillRect/>
                    </a:stretch>
                  </pic:blipFill>
                  <pic:spPr bwMode="auto">
                    <a:xfrm>
                      <a:off x="0" y="0"/>
                      <a:ext cx="5518392" cy="2820125"/>
                    </a:xfrm>
                    <a:prstGeom prst="rect">
                      <a:avLst/>
                    </a:prstGeom>
                    <a:noFill/>
                    <a:ln>
                      <a:noFill/>
                    </a:ln>
                  </pic:spPr>
                </pic:pic>
              </a:graphicData>
            </a:graphic>
          </wp:inline>
        </w:drawing>
      </w:r>
      <w:commentRangeEnd w:id="221"/>
      <w:r w:rsidR="00EC7024">
        <w:rPr>
          <w:rStyle w:val="CommentReference"/>
          <w:rFonts w:eastAsia="SimSun"/>
          <w:lang w:eastAsia="en-US"/>
        </w:rPr>
        <w:commentReference w:id="221"/>
      </w:r>
      <w:commentRangeEnd w:id="222"/>
      <w:r w:rsidR="005A6601">
        <w:rPr>
          <w:rStyle w:val="CommentReference"/>
          <w:rFonts w:eastAsia="SimSun"/>
          <w:lang w:eastAsia="en-US"/>
        </w:rPr>
        <w:commentReference w:id="222"/>
      </w:r>
    </w:p>
    <w:p w14:paraId="30098306" w14:textId="6000590F" w:rsidR="001778C8" w:rsidRDefault="00B201EB" w:rsidP="008017F5">
      <w:pPr>
        <w:pStyle w:val="Newparagraph"/>
        <w:spacing w:line="360" w:lineRule="auto"/>
        <w:ind w:firstLine="0"/>
        <w:rPr>
          <w:rFonts w:eastAsiaTheme="minorEastAsia"/>
          <w:sz w:val="20"/>
          <w:szCs w:val="20"/>
          <w:lang w:eastAsia="zh-CN"/>
        </w:rPr>
      </w:pPr>
      <w:r w:rsidRPr="00C54DD7">
        <w:rPr>
          <w:b/>
          <w:bCs/>
          <w:sz w:val="20"/>
          <w:szCs w:val="20"/>
          <w:lang w:eastAsia="zh-CN"/>
        </w:rPr>
        <w:t xml:space="preserve">Figure </w:t>
      </w:r>
      <w:r w:rsidR="007800E4" w:rsidRPr="00C54DD7">
        <w:rPr>
          <w:rFonts w:eastAsiaTheme="minorEastAsia"/>
          <w:b/>
          <w:bCs/>
          <w:sz w:val="20"/>
          <w:szCs w:val="20"/>
          <w:lang w:eastAsia="zh-CN"/>
        </w:rPr>
        <w:t>7</w:t>
      </w:r>
      <w:r w:rsidR="00C54DD7" w:rsidRPr="00C54DD7">
        <w:rPr>
          <w:rFonts w:eastAsiaTheme="minorEastAsia"/>
          <w:b/>
          <w:bCs/>
          <w:sz w:val="20"/>
          <w:szCs w:val="20"/>
          <w:lang w:eastAsia="zh-CN"/>
        </w:rPr>
        <w:t>.</w:t>
      </w:r>
      <w:r w:rsidR="008017F5">
        <w:rPr>
          <w:rFonts w:eastAsiaTheme="minorEastAsia"/>
          <w:sz w:val="20"/>
          <w:szCs w:val="20"/>
          <w:lang w:eastAsia="zh-CN"/>
        </w:rPr>
        <w:t xml:space="preserve"> </w:t>
      </w:r>
      <w:del w:id="223" w:author="Chen, Huanfa" w:date="2023-02-24T11:11:00Z">
        <w:r w:rsidR="008017F5" w:rsidDel="00E80860">
          <w:rPr>
            <w:rFonts w:eastAsiaTheme="minorEastAsia"/>
            <w:sz w:val="20"/>
            <w:szCs w:val="20"/>
            <w:lang w:eastAsia="zh-CN"/>
          </w:rPr>
          <w:delText>Performance Comparison for Random Forest Classifiers</w:delText>
        </w:r>
      </w:del>
      <w:ins w:id="224" w:author="Chen, Huanfa" w:date="2023-02-24T11:11:00Z">
        <w:r w:rsidR="00E80860">
          <w:rPr>
            <w:rFonts w:eastAsiaTheme="minorEastAsia"/>
            <w:sz w:val="20"/>
            <w:szCs w:val="20"/>
            <w:lang w:eastAsia="zh-CN"/>
          </w:rPr>
          <w:t>Accuracy of random forest models</w:t>
        </w:r>
      </w:ins>
      <w:r w:rsidR="008017F5">
        <w:rPr>
          <w:rFonts w:eastAsiaTheme="minorEastAsia"/>
          <w:sz w:val="20"/>
          <w:szCs w:val="20"/>
          <w:lang w:eastAsia="zh-CN"/>
        </w:rPr>
        <w:t xml:space="preserve"> </w:t>
      </w:r>
      <w:del w:id="225" w:author="Chen, Huanfa" w:date="2023-02-24T11:11:00Z">
        <w:r w:rsidR="008017F5" w:rsidDel="00E80860">
          <w:rPr>
            <w:rFonts w:eastAsiaTheme="minorEastAsia"/>
            <w:sz w:val="20"/>
            <w:szCs w:val="20"/>
            <w:lang w:eastAsia="zh-CN"/>
          </w:rPr>
          <w:delText>T</w:delText>
        </w:r>
      </w:del>
      <w:ins w:id="226" w:author="Chen, Huanfa" w:date="2023-02-24T11:11:00Z">
        <w:r w:rsidR="00E80860">
          <w:rPr>
            <w:rFonts w:eastAsiaTheme="minorEastAsia"/>
            <w:sz w:val="20"/>
            <w:szCs w:val="20"/>
            <w:lang w:eastAsia="zh-CN"/>
          </w:rPr>
          <w:t>t</w:t>
        </w:r>
      </w:ins>
      <w:r w:rsidR="008017F5">
        <w:rPr>
          <w:rFonts w:eastAsiaTheme="minorEastAsia"/>
          <w:sz w:val="20"/>
          <w:szCs w:val="20"/>
          <w:lang w:eastAsia="zh-CN"/>
        </w:rPr>
        <w:t>rained on Different Feauture Groups</w:t>
      </w:r>
    </w:p>
    <w:p w14:paraId="2ACD733E" w14:textId="77777777" w:rsidR="008017F5" w:rsidRPr="00835F3F" w:rsidRDefault="008017F5" w:rsidP="001A39FC">
      <w:pPr>
        <w:pStyle w:val="Newparagraph"/>
        <w:spacing w:line="360" w:lineRule="auto"/>
        <w:rPr>
          <w:rFonts w:eastAsia="SimSun"/>
          <w:sz w:val="20"/>
          <w:szCs w:val="20"/>
          <w:lang w:eastAsia="zh-CN"/>
        </w:rPr>
      </w:pPr>
    </w:p>
    <w:p w14:paraId="57A7322B" w14:textId="5A7B4FEF" w:rsidR="001778C8" w:rsidRPr="00835F3F" w:rsidRDefault="00083EA7" w:rsidP="00AF5C62">
      <w:pPr>
        <w:pStyle w:val="Newparagraph"/>
        <w:spacing w:line="360" w:lineRule="auto"/>
        <w:ind w:firstLine="0"/>
        <w:jc w:val="both"/>
        <w:rPr>
          <w:rFonts w:eastAsia="SimSun"/>
          <w:sz w:val="20"/>
          <w:szCs w:val="20"/>
          <w:lang w:eastAsia="zh-CN"/>
        </w:rPr>
      </w:pPr>
      <w:r w:rsidRPr="00835F3F">
        <w:rPr>
          <w:rFonts w:eastAsia="SimSun"/>
          <w:sz w:val="20"/>
          <w:szCs w:val="20"/>
          <w:lang w:eastAsia="zh-CN"/>
        </w:rPr>
        <w:t>The study selected the random forest classifier fitted with all the features for model tuning and cross</w:t>
      </w:r>
      <w:r w:rsidR="00D743C8" w:rsidRPr="00835F3F">
        <w:rPr>
          <w:rFonts w:eastAsia="SimSun"/>
          <w:sz w:val="20"/>
          <w:szCs w:val="20"/>
          <w:lang w:eastAsia="zh-CN"/>
        </w:rPr>
        <w:t>-</w:t>
      </w:r>
      <w:r w:rsidRPr="00835F3F">
        <w:rPr>
          <w:rFonts w:eastAsia="SimSun"/>
          <w:sz w:val="20"/>
          <w:szCs w:val="20"/>
          <w:lang w:eastAsia="zh-CN"/>
        </w:rPr>
        <w:t>validation. T</w:t>
      </w:r>
      <w:r w:rsidR="00B42E35" w:rsidRPr="00835F3F">
        <w:rPr>
          <w:rFonts w:eastAsia="SimSun"/>
          <w:sz w:val="20"/>
          <w:szCs w:val="20"/>
          <w:lang w:eastAsia="zh-CN"/>
        </w:rPr>
        <w:t xml:space="preserve">he GridSearchCV method from </w:t>
      </w:r>
      <w:r w:rsidR="00D743C8" w:rsidRPr="00835F3F">
        <w:rPr>
          <w:rFonts w:eastAsia="SimSun"/>
          <w:sz w:val="20"/>
          <w:szCs w:val="20"/>
          <w:lang w:eastAsia="zh-CN"/>
        </w:rPr>
        <w:t xml:space="preserve">the </w:t>
      </w:r>
      <w:r w:rsidR="00B42E35" w:rsidRPr="00835F3F">
        <w:rPr>
          <w:rFonts w:eastAsia="SimSun"/>
          <w:sz w:val="20"/>
          <w:szCs w:val="20"/>
          <w:lang w:eastAsia="zh-CN"/>
        </w:rPr>
        <w:t>Sklearn library</w:t>
      </w:r>
      <w:r w:rsidRPr="00835F3F">
        <w:rPr>
          <w:rFonts w:eastAsia="SimSun"/>
          <w:sz w:val="20"/>
          <w:szCs w:val="20"/>
          <w:lang w:eastAsia="zh-CN"/>
        </w:rPr>
        <w:t xml:space="preserve"> is applied to search for the best hyperparameter combination for </w:t>
      </w:r>
      <w:r w:rsidR="00D743C8" w:rsidRPr="00835F3F">
        <w:rPr>
          <w:rFonts w:eastAsia="SimSun"/>
          <w:sz w:val="20"/>
          <w:szCs w:val="20"/>
          <w:lang w:eastAsia="zh-CN"/>
        </w:rPr>
        <w:t xml:space="preserve">the </w:t>
      </w:r>
      <w:r w:rsidRPr="00835F3F">
        <w:rPr>
          <w:rFonts w:eastAsia="SimSun"/>
          <w:sz w:val="20"/>
          <w:szCs w:val="20"/>
          <w:lang w:eastAsia="zh-CN"/>
        </w:rPr>
        <w:t xml:space="preserve">classifier from a preset searching grid of multiple </w:t>
      </w:r>
      <w:r w:rsidR="00F7385F" w:rsidRPr="00835F3F">
        <w:rPr>
          <w:rFonts w:eastAsia="SimSun"/>
          <w:sz w:val="20"/>
          <w:szCs w:val="20"/>
          <w:lang w:eastAsia="zh-CN"/>
        </w:rPr>
        <w:t>'</w:t>
      </w:r>
      <w:r w:rsidRPr="00835F3F">
        <w:rPr>
          <w:rFonts w:eastAsia="SimSun"/>
          <w:sz w:val="20"/>
          <w:szCs w:val="20"/>
          <w:lang w:eastAsia="zh-CN"/>
        </w:rPr>
        <w:t>max_depth</w:t>
      </w:r>
      <w:r w:rsidR="00F7385F" w:rsidRPr="00835F3F">
        <w:rPr>
          <w:rFonts w:eastAsia="SimSun"/>
          <w:sz w:val="20"/>
          <w:szCs w:val="20"/>
          <w:lang w:eastAsia="zh-CN"/>
        </w:rPr>
        <w:t>'</w:t>
      </w:r>
      <w:r w:rsidRPr="00835F3F">
        <w:rPr>
          <w:rFonts w:eastAsia="SimSun"/>
          <w:sz w:val="20"/>
          <w:szCs w:val="20"/>
          <w:lang w:eastAsia="zh-CN"/>
        </w:rPr>
        <w:t xml:space="preserve"> and </w:t>
      </w:r>
      <w:r w:rsidR="00F7385F" w:rsidRPr="00835F3F">
        <w:rPr>
          <w:rFonts w:eastAsia="SimSun"/>
          <w:sz w:val="20"/>
          <w:szCs w:val="20"/>
          <w:lang w:eastAsia="zh-CN"/>
        </w:rPr>
        <w:t>'</w:t>
      </w:r>
      <w:r w:rsidRPr="00835F3F">
        <w:rPr>
          <w:rFonts w:eastAsia="SimSun"/>
          <w:sz w:val="20"/>
          <w:szCs w:val="20"/>
          <w:lang w:eastAsia="zh-CN"/>
        </w:rPr>
        <w:t>n_estimator</w:t>
      </w:r>
      <w:r w:rsidR="00F7385F" w:rsidRPr="00835F3F">
        <w:rPr>
          <w:rFonts w:eastAsia="SimSun"/>
          <w:sz w:val="20"/>
          <w:szCs w:val="20"/>
          <w:lang w:eastAsia="zh-CN"/>
        </w:rPr>
        <w:t>'</w:t>
      </w:r>
      <w:r w:rsidRPr="00835F3F">
        <w:rPr>
          <w:rFonts w:eastAsia="SimSun"/>
          <w:sz w:val="20"/>
          <w:szCs w:val="20"/>
          <w:lang w:eastAsia="zh-CN"/>
        </w:rPr>
        <w:t xml:space="preserve"> values. K</w:t>
      </w:r>
      <w:r w:rsidR="00D743C8" w:rsidRPr="00835F3F">
        <w:rPr>
          <w:rFonts w:eastAsia="SimSun"/>
          <w:sz w:val="20"/>
          <w:szCs w:val="20"/>
          <w:lang w:eastAsia="zh-CN"/>
        </w:rPr>
        <w:t>-</w:t>
      </w:r>
      <w:r w:rsidRPr="00835F3F">
        <w:rPr>
          <w:rFonts w:eastAsia="SimSun"/>
          <w:sz w:val="20"/>
          <w:szCs w:val="20"/>
          <w:lang w:eastAsia="zh-CN"/>
        </w:rPr>
        <w:t>fold method is applied in cross</w:t>
      </w:r>
      <w:r w:rsidR="00D743C8" w:rsidRPr="00835F3F">
        <w:rPr>
          <w:rFonts w:eastAsia="SimSun"/>
          <w:sz w:val="20"/>
          <w:szCs w:val="20"/>
          <w:lang w:eastAsia="zh-CN"/>
        </w:rPr>
        <w:t>-</w:t>
      </w:r>
      <w:r w:rsidRPr="00835F3F">
        <w:rPr>
          <w:rFonts w:eastAsia="SimSun"/>
          <w:sz w:val="20"/>
          <w:szCs w:val="20"/>
          <w:lang w:eastAsia="zh-CN"/>
        </w:rPr>
        <w:t>validation</w:t>
      </w:r>
      <w:r w:rsidR="0028114D">
        <w:rPr>
          <w:rFonts w:eastAsia="SimSun"/>
          <w:sz w:val="20"/>
          <w:szCs w:val="20"/>
          <w:lang w:eastAsia="zh-CN"/>
        </w:rPr>
        <w:t>,</w:t>
      </w:r>
      <w:r w:rsidRPr="00835F3F">
        <w:rPr>
          <w:rFonts w:eastAsia="SimSun"/>
          <w:sz w:val="20"/>
          <w:szCs w:val="20"/>
          <w:lang w:eastAsia="zh-CN"/>
        </w:rPr>
        <w:t xml:space="preserve"> and the fold number is set to 5. </w:t>
      </w:r>
    </w:p>
    <w:p w14:paraId="6DB7A144" w14:textId="77777777" w:rsidR="00B26D91" w:rsidRPr="00835F3F" w:rsidRDefault="00B26D91" w:rsidP="001A39FC">
      <w:pPr>
        <w:pStyle w:val="Newparagraph"/>
        <w:spacing w:line="360" w:lineRule="auto"/>
        <w:rPr>
          <w:rFonts w:eastAsia="SimSun"/>
          <w:sz w:val="20"/>
          <w:szCs w:val="20"/>
          <w:lang w:eastAsia="zh-CN"/>
        </w:rPr>
      </w:pPr>
    </w:p>
    <w:p w14:paraId="01C2FE19" w14:textId="52FDCF76" w:rsidR="00B201EB" w:rsidRPr="00835F3F" w:rsidRDefault="00B201EB" w:rsidP="005F02EA">
      <w:pPr>
        <w:pStyle w:val="Newparagraph"/>
        <w:spacing w:line="360" w:lineRule="auto"/>
        <w:ind w:firstLine="0"/>
        <w:rPr>
          <w:rFonts w:eastAsia="SimSun"/>
          <w:sz w:val="20"/>
          <w:szCs w:val="20"/>
          <w:lang w:eastAsia="zh-CN"/>
        </w:rPr>
      </w:pPr>
      <w:r w:rsidRPr="008017F5">
        <w:rPr>
          <w:b/>
          <w:bCs/>
          <w:sz w:val="20"/>
          <w:szCs w:val="20"/>
        </w:rPr>
        <w:t>Table</w:t>
      </w:r>
      <w:r w:rsidR="006809E2" w:rsidRPr="008017F5">
        <w:rPr>
          <w:b/>
          <w:bCs/>
          <w:sz w:val="20"/>
          <w:szCs w:val="20"/>
        </w:rPr>
        <w:t xml:space="preserve"> </w:t>
      </w:r>
      <w:r w:rsidR="008017F5" w:rsidRPr="008017F5">
        <w:rPr>
          <w:b/>
          <w:bCs/>
          <w:sz w:val="20"/>
          <w:szCs w:val="20"/>
        </w:rPr>
        <w:t>4</w:t>
      </w:r>
      <w:r w:rsidR="008017F5">
        <w:rPr>
          <w:b/>
          <w:bCs/>
          <w:sz w:val="20"/>
          <w:szCs w:val="20"/>
        </w:rPr>
        <w:t>.</w:t>
      </w:r>
      <w:r w:rsidR="005F02EA">
        <w:rPr>
          <w:sz w:val="20"/>
          <w:szCs w:val="20"/>
        </w:rPr>
        <w:t xml:space="preserve"> </w:t>
      </w:r>
      <w:r w:rsidR="00794D7A">
        <w:rPr>
          <w:sz w:val="20"/>
          <w:szCs w:val="20"/>
        </w:rPr>
        <w:t xml:space="preserve">The Parameter </w:t>
      </w:r>
      <w:r w:rsidR="006809E2">
        <w:rPr>
          <w:sz w:val="20"/>
          <w:szCs w:val="20"/>
        </w:rPr>
        <w:t>Searching Grid and the Best Parameters Gained</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87"/>
        <w:gridCol w:w="1933"/>
      </w:tblGrid>
      <w:tr w:rsidR="00604281" w:rsidRPr="00835F3F" w14:paraId="7AEE71A3" w14:textId="42132F1B" w:rsidTr="00B85CDC">
        <w:trPr>
          <w:trHeight w:val="341"/>
          <w:jc w:val="center"/>
        </w:trPr>
        <w:tc>
          <w:tcPr>
            <w:tcW w:w="1696" w:type="dxa"/>
            <w:tcBorders>
              <w:bottom w:val="single" w:sz="4" w:space="0" w:color="auto"/>
            </w:tcBorders>
            <w:vAlign w:val="center"/>
          </w:tcPr>
          <w:p w14:paraId="05186D24" w14:textId="1B0977CD" w:rsidR="00604281" w:rsidRPr="00835F3F" w:rsidRDefault="00794D7A" w:rsidP="001A39FC">
            <w:pPr>
              <w:pStyle w:val="Newparagraph"/>
              <w:spacing w:line="360" w:lineRule="auto"/>
              <w:ind w:firstLine="0"/>
              <w:jc w:val="center"/>
              <w:rPr>
                <w:rFonts w:eastAsia="SimSun"/>
                <w:sz w:val="20"/>
                <w:szCs w:val="20"/>
                <w:lang w:eastAsia="zh-CN"/>
              </w:rPr>
            </w:pPr>
            <w:r>
              <w:rPr>
                <w:rFonts w:eastAsia="SimSun"/>
                <w:sz w:val="20"/>
                <w:szCs w:val="20"/>
                <w:lang w:eastAsia="zh-CN"/>
              </w:rPr>
              <w:t>Parameter Type</w:t>
            </w:r>
          </w:p>
        </w:tc>
        <w:tc>
          <w:tcPr>
            <w:tcW w:w="5387" w:type="dxa"/>
            <w:tcBorders>
              <w:bottom w:val="single" w:sz="4" w:space="0" w:color="auto"/>
            </w:tcBorders>
            <w:vAlign w:val="center"/>
          </w:tcPr>
          <w:p w14:paraId="151FAAF7" w14:textId="3D7034D1" w:rsidR="00604281" w:rsidRPr="00835F3F" w:rsidRDefault="00CD5DD4"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Searching Grid</w:t>
            </w:r>
          </w:p>
        </w:tc>
        <w:tc>
          <w:tcPr>
            <w:tcW w:w="1933" w:type="dxa"/>
            <w:tcBorders>
              <w:bottom w:val="single" w:sz="4" w:space="0" w:color="auto"/>
            </w:tcBorders>
            <w:vAlign w:val="center"/>
          </w:tcPr>
          <w:p w14:paraId="7502F7BF" w14:textId="23DCEA79" w:rsidR="00604281" w:rsidRPr="00835F3F" w:rsidRDefault="00CD5DD4" w:rsidP="001A39FC">
            <w:pPr>
              <w:pStyle w:val="Newparagraph"/>
              <w:spacing w:line="360" w:lineRule="auto"/>
              <w:ind w:firstLine="0"/>
              <w:jc w:val="center"/>
              <w:rPr>
                <w:rFonts w:eastAsia="SimSun"/>
                <w:sz w:val="20"/>
                <w:szCs w:val="20"/>
                <w:lang w:eastAsia="zh-CN"/>
              </w:rPr>
            </w:pPr>
            <w:del w:id="227" w:author="Chen, Huanfa" w:date="2023-02-24T11:11:00Z">
              <w:r w:rsidRPr="00835F3F" w:rsidDel="009F0376">
                <w:rPr>
                  <w:rFonts w:eastAsia="SimSun"/>
                  <w:sz w:val="20"/>
                  <w:szCs w:val="20"/>
                  <w:lang w:eastAsia="zh-CN"/>
                </w:rPr>
                <w:delText xml:space="preserve">Best </w:delText>
              </w:r>
            </w:del>
            <w:ins w:id="228" w:author="Chen, Huanfa" w:date="2023-02-24T11:12:00Z">
              <w:r w:rsidR="009F0376">
                <w:rPr>
                  <w:rFonts w:eastAsia="SimSun"/>
                  <w:sz w:val="20"/>
                  <w:szCs w:val="20"/>
                  <w:lang w:eastAsia="zh-CN"/>
                </w:rPr>
                <w:t>Optimal</w:t>
              </w:r>
            </w:ins>
            <w:ins w:id="229" w:author="Chen, Huanfa" w:date="2023-02-24T11:11:00Z">
              <w:r w:rsidR="009F0376" w:rsidRPr="00835F3F">
                <w:rPr>
                  <w:rFonts w:eastAsia="SimSun"/>
                  <w:sz w:val="20"/>
                  <w:szCs w:val="20"/>
                  <w:lang w:eastAsia="zh-CN"/>
                </w:rPr>
                <w:t xml:space="preserve"> </w:t>
              </w:r>
            </w:ins>
            <w:r w:rsidRPr="00835F3F">
              <w:rPr>
                <w:rFonts w:eastAsia="SimSun"/>
                <w:sz w:val="20"/>
                <w:szCs w:val="20"/>
                <w:lang w:eastAsia="zh-CN"/>
              </w:rPr>
              <w:t>Parameters</w:t>
            </w:r>
          </w:p>
        </w:tc>
      </w:tr>
      <w:tr w:rsidR="00604281" w:rsidRPr="00835F3F" w14:paraId="211D3D07" w14:textId="0DE74B88" w:rsidTr="00B85CDC">
        <w:trPr>
          <w:jc w:val="center"/>
        </w:trPr>
        <w:tc>
          <w:tcPr>
            <w:tcW w:w="1696" w:type="dxa"/>
            <w:tcBorders>
              <w:top w:val="single" w:sz="4" w:space="0" w:color="auto"/>
              <w:bottom w:val="nil"/>
            </w:tcBorders>
            <w:vAlign w:val="center"/>
          </w:tcPr>
          <w:p w14:paraId="288A64FD" w14:textId="73E6B29D" w:rsidR="00604281" w:rsidRPr="00835F3F" w:rsidRDefault="002A7968"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max_depth</w:t>
            </w:r>
          </w:p>
        </w:tc>
        <w:tc>
          <w:tcPr>
            <w:tcW w:w="5387" w:type="dxa"/>
            <w:tcBorders>
              <w:top w:val="single" w:sz="4" w:space="0" w:color="auto"/>
              <w:bottom w:val="nil"/>
            </w:tcBorders>
            <w:vAlign w:val="center"/>
          </w:tcPr>
          <w:p w14:paraId="6051119A" w14:textId="5107F0C5" w:rsidR="00604281" w:rsidRPr="00835F3F" w:rsidRDefault="00604281"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10, 60</w:t>
            </w:r>
            <w:r w:rsidR="00794D7A">
              <w:rPr>
                <w:rFonts w:eastAsia="SimSun" w:hint="eastAsia"/>
                <w:sz w:val="20"/>
                <w:szCs w:val="20"/>
                <w:lang w:eastAsia="zh-CN"/>
              </w:rPr>
              <w:t>,</w:t>
            </w:r>
            <w:r w:rsidR="00794D7A">
              <w:rPr>
                <w:rFonts w:eastAsia="SimSun"/>
                <w:sz w:val="20"/>
                <w:szCs w:val="20"/>
                <w:lang w:eastAsia="zh-CN"/>
              </w:rPr>
              <w:t xml:space="preserve"> </w:t>
            </w:r>
            <w:r w:rsidRPr="00835F3F">
              <w:rPr>
                <w:rFonts w:eastAsia="SimSun"/>
                <w:sz w:val="20"/>
                <w:szCs w:val="20"/>
                <w:lang w:eastAsia="zh-CN"/>
              </w:rPr>
              <w:t>110</w:t>
            </w:r>
            <w:r w:rsidR="00794D7A">
              <w:rPr>
                <w:rFonts w:eastAsia="SimSun" w:hint="eastAsia"/>
                <w:sz w:val="20"/>
                <w:szCs w:val="20"/>
                <w:lang w:eastAsia="zh-CN"/>
              </w:rPr>
              <w:t>,</w:t>
            </w:r>
            <w:r w:rsidR="00794D7A">
              <w:rPr>
                <w:rFonts w:eastAsia="SimSun"/>
                <w:sz w:val="20"/>
                <w:szCs w:val="20"/>
                <w:lang w:eastAsia="zh-CN"/>
              </w:rPr>
              <w:t xml:space="preserve"> </w:t>
            </w:r>
            <w:r w:rsidRPr="00835F3F">
              <w:rPr>
                <w:rFonts w:eastAsia="SimSun"/>
                <w:sz w:val="20"/>
                <w:szCs w:val="20"/>
                <w:lang w:eastAsia="zh-CN"/>
              </w:rPr>
              <w:t>160</w:t>
            </w:r>
            <w:r w:rsidR="00794D7A">
              <w:rPr>
                <w:rFonts w:eastAsia="SimSun" w:hint="eastAsia"/>
                <w:sz w:val="20"/>
                <w:szCs w:val="20"/>
                <w:lang w:eastAsia="zh-CN"/>
              </w:rPr>
              <w:t>,</w:t>
            </w:r>
            <w:r w:rsidR="00794D7A">
              <w:rPr>
                <w:rFonts w:eastAsia="SimSun"/>
                <w:sz w:val="20"/>
                <w:szCs w:val="20"/>
                <w:lang w:eastAsia="zh-CN"/>
              </w:rPr>
              <w:t xml:space="preserve"> </w:t>
            </w:r>
            <w:r w:rsidRPr="00835F3F">
              <w:rPr>
                <w:rFonts w:eastAsia="SimSun"/>
                <w:sz w:val="20"/>
                <w:szCs w:val="20"/>
                <w:lang w:eastAsia="zh-CN"/>
              </w:rPr>
              <w:t>210</w:t>
            </w:r>
            <w:r w:rsidR="00794D7A">
              <w:rPr>
                <w:rFonts w:eastAsia="SimSun" w:hint="eastAsia"/>
                <w:sz w:val="20"/>
                <w:szCs w:val="20"/>
                <w:lang w:eastAsia="zh-CN"/>
              </w:rPr>
              <w:t>,</w:t>
            </w:r>
            <w:r w:rsidR="00794D7A">
              <w:rPr>
                <w:rFonts w:eastAsia="SimSun"/>
                <w:sz w:val="20"/>
                <w:szCs w:val="20"/>
                <w:lang w:eastAsia="zh-CN"/>
              </w:rPr>
              <w:t xml:space="preserve"> </w:t>
            </w:r>
            <w:commentRangeStart w:id="230"/>
            <w:r w:rsidR="00B85CDC" w:rsidRPr="00835F3F">
              <w:rPr>
                <w:rFonts w:eastAsia="SimSun"/>
                <w:sz w:val="20"/>
                <w:szCs w:val="20"/>
                <w:lang w:eastAsia="zh-CN"/>
              </w:rPr>
              <w:t>none</w:t>
            </w:r>
            <w:commentRangeEnd w:id="230"/>
            <w:r w:rsidR="009F0376">
              <w:rPr>
                <w:rStyle w:val="CommentReference"/>
                <w:rFonts w:eastAsia="SimSun"/>
                <w:lang w:eastAsia="en-US"/>
              </w:rPr>
              <w:commentReference w:id="230"/>
            </w:r>
          </w:p>
        </w:tc>
        <w:tc>
          <w:tcPr>
            <w:tcW w:w="1933" w:type="dxa"/>
            <w:tcBorders>
              <w:top w:val="single" w:sz="4" w:space="0" w:color="auto"/>
              <w:bottom w:val="nil"/>
            </w:tcBorders>
            <w:vAlign w:val="center"/>
          </w:tcPr>
          <w:p w14:paraId="7D495EAB" w14:textId="670EE60F" w:rsidR="00604281" w:rsidRPr="00835F3F" w:rsidRDefault="002A7968"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60</w:t>
            </w:r>
          </w:p>
        </w:tc>
      </w:tr>
      <w:tr w:rsidR="00604281" w:rsidRPr="00835F3F" w14:paraId="1B91F658" w14:textId="02C1C428" w:rsidTr="00B85CDC">
        <w:trPr>
          <w:jc w:val="center"/>
        </w:trPr>
        <w:tc>
          <w:tcPr>
            <w:tcW w:w="1696" w:type="dxa"/>
            <w:tcBorders>
              <w:top w:val="nil"/>
              <w:bottom w:val="single" w:sz="4" w:space="0" w:color="auto"/>
            </w:tcBorders>
            <w:vAlign w:val="center"/>
          </w:tcPr>
          <w:p w14:paraId="79BB0796" w14:textId="526133BC" w:rsidR="00604281" w:rsidRPr="00835F3F" w:rsidRDefault="002A7968"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lastRenderedPageBreak/>
              <w:t>n_estimators</w:t>
            </w:r>
          </w:p>
        </w:tc>
        <w:tc>
          <w:tcPr>
            <w:tcW w:w="5387" w:type="dxa"/>
            <w:tcBorders>
              <w:top w:val="nil"/>
              <w:bottom w:val="single" w:sz="4" w:space="0" w:color="auto"/>
            </w:tcBorders>
            <w:vAlign w:val="center"/>
          </w:tcPr>
          <w:p w14:paraId="171F01BA" w14:textId="5CAF4D71" w:rsidR="00604281" w:rsidRPr="00835F3F" w:rsidRDefault="00604281"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50, 100, 150, 200, 250, 300,</w:t>
            </w:r>
            <w:r w:rsidR="00794D7A">
              <w:rPr>
                <w:rFonts w:eastAsia="SimSun"/>
                <w:sz w:val="20"/>
                <w:szCs w:val="20"/>
                <w:lang w:eastAsia="zh-CN"/>
              </w:rPr>
              <w:t xml:space="preserve"> </w:t>
            </w:r>
            <w:r w:rsidRPr="00835F3F">
              <w:rPr>
                <w:rFonts w:eastAsia="SimSun"/>
                <w:sz w:val="20"/>
                <w:szCs w:val="20"/>
                <w:lang w:eastAsia="zh-CN"/>
              </w:rPr>
              <w:t>350,</w:t>
            </w:r>
            <w:r w:rsidR="00794D7A">
              <w:rPr>
                <w:rFonts w:eastAsia="SimSun"/>
                <w:sz w:val="20"/>
                <w:szCs w:val="20"/>
                <w:lang w:eastAsia="zh-CN"/>
              </w:rPr>
              <w:t xml:space="preserve"> </w:t>
            </w:r>
            <w:r w:rsidRPr="00835F3F">
              <w:rPr>
                <w:rFonts w:eastAsia="SimSun"/>
                <w:sz w:val="20"/>
                <w:szCs w:val="20"/>
                <w:lang w:eastAsia="zh-CN"/>
              </w:rPr>
              <w:t>400,</w:t>
            </w:r>
            <w:r w:rsidR="00794D7A">
              <w:rPr>
                <w:rFonts w:eastAsia="SimSun"/>
                <w:sz w:val="20"/>
                <w:szCs w:val="20"/>
                <w:lang w:eastAsia="zh-CN"/>
              </w:rPr>
              <w:t xml:space="preserve"> </w:t>
            </w:r>
            <w:r w:rsidRPr="00835F3F">
              <w:rPr>
                <w:rFonts w:eastAsia="SimSun"/>
                <w:sz w:val="20"/>
                <w:szCs w:val="20"/>
                <w:lang w:eastAsia="zh-CN"/>
              </w:rPr>
              <w:t>450,</w:t>
            </w:r>
            <w:r w:rsidR="00794D7A">
              <w:rPr>
                <w:rFonts w:eastAsia="SimSun"/>
                <w:sz w:val="20"/>
                <w:szCs w:val="20"/>
                <w:lang w:eastAsia="zh-CN"/>
              </w:rPr>
              <w:t xml:space="preserve"> </w:t>
            </w:r>
            <w:r w:rsidRPr="00835F3F">
              <w:rPr>
                <w:rFonts w:eastAsia="SimSun"/>
                <w:sz w:val="20"/>
                <w:szCs w:val="20"/>
                <w:lang w:eastAsia="zh-CN"/>
              </w:rPr>
              <w:t>500</w:t>
            </w:r>
          </w:p>
        </w:tc>
        <w:tc>
          <w:tcPr>
            <w:tcW w:w="1933" w:type="dxa"/>
            <w:tcBorders>
              <w:top w:val="nil"/>
              <w:bottom w:val="single" w:sz="4" w:space="0" w:color="auto"/>
            </w:tcBorders>
            <w:vAlign w:val="center"/>
          </w:tcPr>
          <w:p w14:paraId="5E8ED3B9" w14:textId="1F58E24E" w:rsidR="00604281" w:rsidRPr="00835F3F" w:rsidRDefault="005D4843"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500</w:t>
            </w:r>
          </w:p>
        </w:tc>
      </w:tr>
    </w:tbl>
    <w:p w14:paraId="4F602E9B" w14:textId="1D955693" w:rsidR="00347201" w:rsidRPr="00835F3F" w:rsidRDefault="00347201" w:rsidP="001A39FC">
      <w:pPr>
        <w:pStyle w:val="Newparagraph"/>
        <w:spacing w:line="360" w:lineRule="auto"/>
        <w:ind w:firstLine="0"/>
        <w:rPr>
          <w:rFonts w:eastAsia="SimSun"/>
          <w:sz w:val="20"/>
          <w:szCs w:val="20"/>
          <w:lang w:eastAsia="zh-CN"/>
        </w:rPr>
      </w:pPr>
    </w:p>
    <w:p w14:paraId="2445FEC4" w14:textId="2A15B279" w:rsidR="00161177" w:rsidRPr="00835F3F" w:rsidRDefault="00083EA7" w:rsidP="003D30BB">
      <w:pPr>
        <w:pStyle w:val="Newparagraph"/>
        <w:spacing w:line="360" w:lineRule="auto"/>
        <w:ind w:firstLine="0"/>
        <w:jc w:val="both"/>
        <w:rPr>
          <w:rFonts w:eastAsia="SimSun"/>
          <w:sz w:val="20"/>
          <w:szCs w:val="20"/>
          <w:lang w:eastAsia="zh-CN"/>
        </w:rPr>
      </w:pPr>
      <w:r w:rsidRPr="00835F3F">
        <w:rPr>
          <w:rFonts w:eastAsia="SimSun"/>
          <w:sz w:val="20"/>
          <w:szCs w:val="20"/>
          <w:lang w:eastAsia="zh-CN"/>
        </w:rPr>
        <w:t xml:space="preserve">According to the analysis, the best </w:t>
      </w:r>
      <w:r w:rsidR="00F63A28" w:rsidRPr="00835F3F">
        <w:rPr>
          <w:rFonts w:eastAsia="SimSun"/>
          <w:sz w:val="20"/>
          <w:szCs w:val="20"/>
          <w:lang w:eastAsia="zh-CN"/>
        </w:rPr>
        <w:t>hyper</w:t>
      </w:r>
      <w:r w:rsidRPr="00835F3F">
        <w:rPr>
          <w:rFonts w:eastAsia="SimSun"/>
          <w:sz w:val="20"/>
          <w:szCs w:val="20"/>
          <w:lang w:eastAsia="zh-CN"/>
        </w:rPr>
        <w:t xml:space="preserve">parameters couple are 60 for </w:t>
      </w:r>
      <w:r w:rsidR="00F7385F" w:rsidRPr="00835F3F">
        <w:rPr>
          <w:rFonts w:eastAsia="SimSun"/>
          <w:sz w:val="20"/>
          <w:szCs w:val="20"/>
          <w:lang w:eastAsia="zh-CN"/>
        </w:rPr>
        <w:t>'</w:t>
      </w:r>
      <w:r w:rsidRPr="00835F3F">
        <w:rPr>
          <w:rFonts w:eastAsia="SimSun"/>
          <w:sz w:val="20"/>
          <w:szCs w:val="20"/>
          <w:lang w:eastAsia="zh-CN"/>
        </w:rPr>
        <w:t>max_depth</w:t>
      </w:r>
      <w:r w:rsidR="00F7385F" w:rsidRPr="00835F3F">
        <w:rPr>
          <w:rFonts w:eastAsia="SimSun"/>
          <w:sz w:val="20"/>
          <w:szCs w:val="20"/>
          <w:lang w:eastAsia="zh-CN"/>
        </w:rPr>
        <w:t>'</w:t>
      </w:r>
      <w:r w:rsidRPr="00835F3F">
        <w:rPr>
          <w:rFonts w:eastAsia="SimSun"/>
          <w:sz w:val="20"/>
          <w:szCs w:val="20"/>
          <w:lang w:eastAsia="zh-CN"/>
        </w:rPr>
        <w:t xml:space="preserve"> and </w:t>
      </w:r>
      <w:r w:rsidR="00106098" w:rsidRPr="00835F3F">
        <w:rPr>
          <w:rFonts w:eastAsia="SimSun"/>
          <w:sz w:val="20"/>
          <w:szCs w:val="20"/>
          <w:lang w:eastAsia="zh-CN"/>
        </w:rPr>
        <w:t xml:space="preserve">500 </w:t>
      </w:r>
      <w:r w:rsidRPr="00835F3F">
        <w:rPr>
          <w:rFonts w:eastAsia="SimSun"/>
          <w:sz w:val="20"/>
          <w:szCs w:val="20"/>
          <w:lang w:eastAsia="zh-CN"/>
        </w:rPr>
        <w:t xml:space="preserve">for </w:t>
      </w:r>
      <w:r w:rsidR="00F7385F" w:rsidRPr="00835F3F">
        <w:rPr>
          <w:rFonts w:eastAsia="SimSun"/>
          <w:sz w:val="20"/>
          <w:szCs w:val="20"/>
          <w:lang w:eastAsia="zh-CN"/>
        </w:rPr>
        <w:t>'</w:t>
      </w:r>
      <w:r w:rsidRPr="00835F3F">
        <w:rPr>
          <w:rFonts w:eastAsia="SimSun"/>
          <w:sz w:val="20"/>
          <w:szCs w:val="20"/>
          <w:lang w:eastAsia="zh-CN"/>
        </w:rPr>
        <w:t>n_estimators</w:t>
      </w:r>
      <w:r w:rsidR="00F7385F" w:rsidRPr="00835F3F">
        <w:rPr>
          <w:rFonts w:eastAsia="SimSun"/>
          <w:sz w:val="20"/>
          <w:szCs w:val="20"/>
          <w:lang w:eastAsia="zh-CN"/>
        </w:rPr>
        <w:t>'</w:t>
      </w:r>
      <w:r w:rsidR="00986248" w:rsidRPr="00835F3F">
        <w:rPr>
          <w:rFonts w:eastAsia="SimSun"/>
          <w:sz w:val="20"/>
          <w:szCs w:val="20"/>
          <w:lang w:eastAsia="zh-CN"/>
        </w:rPr>
        <w:t>. T</w:t>
      </w:r>
      <w:r w:rsidR="00F63A28" w:rsidRPr="00835F3F">
        <w:rPr>
          <w:rFonts w:eastAsia="SimSun"/>
          <w:sz w:val="20"/>
          <w:szCs w:val="20"/>
          <w:lang w:eastAsia="zh-CN"/>
        </w:rPr>
        <w:t xml:space="preserve">he performance of </w:t>
      </w:r>
      <w:r w:rsidR="00D743C8" w:rsidRPr="00835F3F">
        <w:rPr>
          <w:rFonts w:eastAsia="SimSun"/>
          <w:sz w:val="20"/>
          <w:szCs w:val="20"/>
          <w:lang w:eastAsia="zh-CN"/>
        </w:rPr>
        <w:t xml:space="preserve">the </w:t>
      </w:r>
      <w:r w:rsidR="00F63A28" w:rsidRPr="00835F3F">
        <w:rPr>
          <w:rFonts w:eastAsia="SimSun"/>
          <w:sz w:val="20"/>
          <w:szCs w:val="20"/>
          <w:lang w:eastAsia="zh-CN"/>
        </w:rPr>
        <w:t xml:space="preserve">corresponding classifier on </w:t>
      </w:r>
      <w:r w:rsidR="00D743C8" w:rsidRPr="00835F3F">
        <w:rPr>
          <w:rFonts w:eastAsia="SimSun"/>
          <w:sz w:val="20"/>
          <w:szCs w:val="20"/>
          <w:lang w:eastAsia="zh-CN"/>
        </w:rPr>
        <w:t xml:space="preserve">the </w:t>
      </w:r>
      <w:r w:rsidR="00F63A28" w:rsidRPr="00835F3F">
        <w:rPr>
          <w:rFonts w:eastAsia="SimSun"/>
          <w:sz w:val="20"/>
          <w:szCs w:val="20"/>
          <w:lang w:eastAsia="zh-CN"/>
        </w:rPr>
        <w:t xml:space="preserve">test dataset is shown in Table. </w:t>
      </w:r>
      <w:r w:rsidR="00793425" w:rsidRPr="00835F3F">
        <w:rPr>
          <w:rFonts w:eastAsia="SimSun"/>
          <w:sz w:val="20"/>
          <w:szCs w:val="20"/>
          <w:lang w:eastAsia="zh-CN"/>
        </w:rPr>
        <w:t>Overall</w:t>
      </w:r>
      <w:r w:rsidR="00986248" w:rsidRPr="00835F3F">
        <w:rPr>
          <w:rFonts w:eastAsia="SimSun"/>
          <w:sz w:val="20"/>
          <w:szCs w:val="20"/>
          <w:lang w:eastAsia="zh-CN"/>
        </w:rPr>
        <w:t>, t</w:t>
      </w:r>
      <w:r w:rsidR="00F63A28" w:rsidRPr="00835F3F">
        <w:rPr>
          <w:rFonts w:eastAsia="SimSun"/>
          <w:sz w:val="20"/>
          <w:szCs w:val="20"/>
          <w:lang w:eastAsia="zh-CN"/>
        </w:rPr>
        <w:t xml:space="preserve">he classifier has an accuracy </w:t>
      </w:r>
      <w:r w:rsidR="00793425" w:rsidRPr="00835F3F">
        <w:rPr>
          <w:rFonts w:eastAsia="SimSun"/>
          <w:sz w:val="20"/>
          <w:szCs w:val="20"/>
          <w:lang w:eastAsia="zh-CN"/>
        </w:rPr>
        <w:t>s</w:t>
      </w:r>
      <w:r w:rsidR="00D743C8" w:rsidRPr="00835F3F">
        <w:rPr>
          <w:rFonts w:eastAsia="SimSun"/>
          <w:sz w:val="20"/>
          <w:szCs w:val="20"/>
          <w:lang w:eastAsia="zh-CN"/>
        </w:rPr>
        <w:t>co</w:t>
      </w:r>
      <w:r w:rsidR="00793425" w:rsidRPr="00835F3F">
        <w:rPr>
          <w:rFonts w:eastAsia="SimSun"/>
          <w:sz w:val="20"/>
          <w:szCs w:val="20"/>
          <w:lang w:eastAsia="zh-CN"/>
        </w:rPr>
        <w:t xml:space="preserve">re </w:t>
      </w:r>
      <w:r w:rsidR="00F63A28" w:rsidRPr="00835F3F">
        <w:rPr>
          <w:rFonts w:eastAsia="SimSun"/>
          <w:sz w:val="20"/>
          <w:szCs w:val="20"/>
          <w:lang w:eastAsia="zh-CN"/>
        </w:rPr>
        <w:t xml:space="preserve">of </w:t>
      </w:r>
      <w:r w:rsidR="00106098" w:rsidRPr="00835F3F">
        <w:rPr>
          <w:rFonts w:eastAsia="SimSun"/>
          <w:sz w:val="20"/>
          <w:szCs w:val="20"/>
          <w:lang w:eastAsia="zh-CN"/>
        </w:rPr>
        <w:t xml:space="preserve">0.71 </w:t>
      </w:r>
      <w:r w:rsidR="00766A23" w:rsidRPr="00835F3F">
        <w:rPr>
          <w:rFonts w:eastAsia="SimSun"/>
          <w:sz w:val="20"/>
          <w:szCs w:val="20"/>
          <w:lang w:eastAsia="zh-CN"/>
        </w:rPr>
        <w:t xml:space="preserve">and </w:t>
      </w:r>
      <w:r w:rsidR="00F63A28" w:rsidRPr="00835F3F">
        <w:rPr>
          <w:rFonts w:eastAsia="SimSun"/>
          <w:sz w:val="20"/>
          <w:szCs w:val="20"/>
          <w:lang w:eastAsia="zh-CN"/>
        </w:rPr>
        <w:t>present</w:t>
      </w:r>
      <w:r w:rsidR="00D743C8" w:rsidRPr="00835F3F">
        <w:rPr>
          <w:rFonts w:eastAsia="SimSun"/>
          <w:sz w:val="20"/>
          <w:szCs w:val="20"/>
          <w:lang w:eastAsia="zh-CN"/>
        </w:rPr>
        <w:t>s</w:t>
      </w:r>
      <w:r w:rsidR="00F63A28" w:rsidRPr="00835F3F">
        <w:rPr>
          <w:rFonts w:eastAsia="SimSun"/>
          <w:sz w:val="20"/>
          <w:szCs w:val="20"/>
          <w:lang w:eastAsia="zh-CN"/>
        </w:rPr>
        <w:t xml:space="preserve"> strong abilities in identifying safe and high-risk junc</w:t>
      </w:r>
      <w:r w:rsidR="00D743C8" w:rsidRPr="00835F3F">
        <w:rPr>
          <w:rFonts w:eastAsia="SimSun"/>
          <w:sz w:val="20"/>
          <w:szCs w:val="20"/>
          <w:lang w:eastAsia="zh-CN"/>
        </w:rPr>
        <w:t>ti</w:t>
      </w:r>
      <w:r w:rsidR="00F63A28" w:rsidRPr="00835F3F">
        <w:rPr>
          <w:rFonts w:eastAsia="SimSun"/>
          <w:sz w:val="20"/>
          <w:szCs w:val="20"/>
          <w:lang w:eastAsia="zh-CN"/>
        </w:rPr>
        <w:t>ons. Specifically, the model</w:t>
      </w:r>
      <w:r w:rsidR="00986248" w:rsidRPr="00835F3F">
        <w:rPr>
          <w:rFonts w:eastAsia="SimSun"/>
          <w:sz w:val="20"/>
          <w:szCs w:val="20"/>
          <w:lang w:eastAsia="zh-CN"/>
        </w:rPr>
        <w:t xml:space="preserve"> shows the best performance in classifying safe junctions</w:t>
      </w:r>
      <w:r w:rsidR="00106098" w:rsidRPr="00835F3F">
        <w:rPr>
          <w:rFonts w:eastAsia="SimSun"/>
          <w:sz w:val="20"/>
          <w:szCs w:val="20"/>
          <w:lang w:eastAsia="zh-CN"/>
        </w:rPr>
        <w:t xml:space="preserve">, </w:t>
      </w:r>
      <w:r w:rsidR="00FC50E0" w:rsidRPr="00835F3F">
        <w:rPr>
          <w:rFonts w:eastAsia="SimSun"/>
          <w:sz w:val="20"/>
          <w:szCs w:val="20"/>
          <w:lang w:eastAsia="zh-CN"/>
        </w:rPr>
        <w:t>where the f1-scores</w:t>
      </w:r>
      <w:r w:rsidR="00986248" w:rsidRPr="00835F3F">
        <w:rPr>
          <w:rFonts w:eastAsia="SimSun"/>
          <w:sz w:val="20"/>
          <w:szCs w:val="20"/>
          <w:lang w:eastAsia="zh-CN"/>
        </w:rPr>
        <w:t xml:space="preserve"> </w:t>
      </w:r>
      <w:r w:rsidR="00766A23" w:rsidRPr="00835F3F">
        <w:rPr>
          <w:rFonts w:eastAsia="SimSun"/>
          <w:sz w:val="20"/>
          <w:szCs w:val="20"/>
          <w:lang w:eastAsia="zh-CN"/>
        </w:rPr>
        <w:t xml:space="preserve">is </w:t>
      </w:r>
      <w:r w:rsidR="00FC50E0" w:rsidRPr="00835F3F">
        <w:rPr>
          <w:rFonts w:eastAsia="SimSun"/>
          <w:sz w:val="20"/>
          <w:szCs w:val="20"/>
          <w:lang w:eastAsia="zh-CN"/>
        </w:rPr>
        <w:t>0.84</w:t>
      </w:r>
      <w:r w:rsidR="00766A23" w:rsidRPr="00835F3F">
        <w:rPr>
          <w:rFonts w:eastAsia="SimSun"/>
          <w:sz w:val="20"/>
          <w:szCs w:val="20"/>
          <w:lang w:eastAsia="zh-CN"/>
        </w:rPr>
        <w:t>,</w:t>
      </w:r>
      <w:r w:rsidR="00986248" w:rsidRPr="00835F3F">
        <w:rPr>
          <w:rFonts w:eastAsia="SimSun"/>
          <w:sz w:val="20"/>
          <w:szCs w:val="20"/>
          <w:lang w:eastAsia="zh-CN"/>
        </w:rPr>
        <w:t xml:space="preserve"> present</w:t>
      </w:r>
      <w:r w:rsidR="00766A23" w:rsidRPr="00835F3F">
        <w:rPr>
          <w:rFonts w:eastAsia="SimSun"/>
          <w:sz w:val="20"/>
          <w:szCs w:val="20"/>
          <w:lang w:eastAsia="zh-CN"/>
        </w:rPr>
        <w:t>ing</w:t>
      </w:r>
      <w:r w:rsidR="00986248" w:rsidRPr="00835F3F">
        <w:rPr>
          <w:rFonts w:eastAsia="SimSun"/>
          <w:sz w:val="20"/>
          <w:szCs w:val="20"/>
          <w:lang w:eastAsia="zh-CN"/>
        </w:rPr>
        <w:t xml:space="preserve"> </w:t>
      </w:r>
      <w:r w:rsidR="00FC6F42" w:rsidRPr="00835F3F">
        <w:rPr>
          <w:rFonts w:eastAsia="SimSun"/>
          <w:sz w:val="20"/>
          <w:szCs w:val="20"/>
          <w:lang w:eastAsia="zh-CN"/>
        </w:rPr>
        <w:t xml:space="preserve">a good </w:t>
      </w:r>
      <w:r w:rsidR="00FC50E0" w:rsidRPr="00835F3F">
        <w:rPr>
          <w:rFonts w:eastAsia="SimSun"/>
          <w:sz w:val="20"/>
          <w:szCs w:val="20"/>
          <w:lang w:eastAsia="zh-CN"/>
        </w:rPr>
        <w:t xml:space="preserve">balance in both idntifying and recall all the safe </w:t>
      </w:r>
      <w:r w:rsidR="006809E2">
        <w:rPr>
          <w:rFonts w:eastAsia="SimSun"/>
          <w:sz w:val="20"/>
          <w:szCs w:val="20"/>
          <w:lang w:eastAsia="zh-CN"/>
        </w:rPr>
        <w:t>junction</w:t>
      </w:r>
      <w:r w:rsidR="00FC50E0" w:rsidRPr="00835F3F">
        <w:rPr>
          <w:rFonts w:eastAsia="SimSun"/>
          <w:sz w:val="20"/>
          <w:szCs w:val="20"/>
          <w:lang w:eastAsia="zh-CN"/>
        </w:rPr>
        <w:t xml:space="preserve">s. </w:t>
      </w:r>
      <w:r w:rsidR="00766A23" w:rsidRPr="00835F3F">
        <w:rPr>
          <w:rFonts w:eastAsia="SimSun"/>
          <w:sz w:val="20"/>
          <w:szCs w:val="20"/>
          <w:lang w:eastAsia="zh-CN"/>
        </w:rPr>
        <w:t xml:space="preserve">However, in </w:t>
      </w:r>
      <w:r w:rsidR="00FC50E0" w:rsidRPr="00835F3F">
        <w:rPr>
          <w:rFonts w:eastAsia="SimSun"/>
          <w:sz w:val="20"/>
          <w:szCs w:val="20"/>
          <w:lang w:eastAsia="zh-CN"/>
        </w:rPr>
        <w:t xml:space="preserve">classifying </w:t>
      </w:r>
      <w:r w:rsidR="00766A23" w:rsidRPr="00835F3F">
        <w:rPr>
          <w:rFonts w:eastAsia="SimSun"/>
          <w:sz w:val="20"/>
          <w:szCs w:val="20"/>
          <w:lang w:eastAsia="zh-CN"/>
        </w:rPr>
        <w:t>junc</w:t>
      </w:r>
      <w:r w:rsidR="00D743C8" w:rsidRPr="00835F3F">
        <w:rPr>
          <w:rFonts w:eastAsia="SimSun"/>
          <w:sz w:val="20"/>
          <w:szCs w:val="20"/>
          <w:lang w:eastAsia="zh-CN"/>
        </w:rPr>
        <w:t>ti</w:t>
      </w:r>
      <w:r w:rsidR="00766A23" w:rsidRPr="00835F3F">
        <w:rPr>
          <w:rFonts w:eastAsia="SimSun"/>
          <w:sz w:val="20"/>
          <w:szCs w:val="20"/>
          <w:lang w:eastAsia="zh-CN"/>
        </w:rPr>
        <w:t>ons with detailed risk levels, t</w:t>
      </w:r>
      <w:r w:rsidR="00793425" w:rsidRPr="00835F3F">
        <w:rPr>
          <w:rFonts w:eastAsia="SimSun"/>
          <w:sz w:val="20"/>
          <w:szCs w:val="20"/>
          <w:lang w:eastAsia="zh-CN"/>
        </w:rPr>
        <w:t xml:space="preserve">he performance of the model is slightly weaker. </w:t>
      </w:r>
      <w:r w:rsidR="00766A23" w:rsidRPr="00835F3F">
        <w:rPr>
          <w:rFonts w:eastAsia="SimSun"/>
          <w:sz w:val="20"/>
          <w:szCs w:val="20"/>
          <w:lang w:eastAsia="zh-CN"/>
        </w:rPr>
        <w:t xml:space="preserve">Model gains relatively high </w:t>
      </w:r>
      <w:r w:rsidR="00106098" w:rsidRPr="00835F3F">
        <w:rPr>
          <w:rFonts w:eastAsia="SimSun"/>
          <w:sz w:val="20"/>
          <w:szCs w:val="20"/>
          <w:lang w:eastAsia="zh-CN"/>
        </w:rPr>
        <w:t xml:space="preserve">f1-scores </w:t>
      </w:r>
      <w:r w:rsidR="00766A23" w:rsidRPr="00835F3F">
        <w:rPr>
          <w:rFonts w:eastAsia="SimSun"/>
          <w:sz w:val="20"/>
          <w:szCs w:val="20"/>
          <w:lang w:eastAsia="zh-CN"/>
        </w:rPr>
        <w:t xml:space="preserve">in </w:t>
      </w:r>
      <w:r w:rsidR="00FC50E0" w:rsidRPr="00835F3F">
        <w:rPr>
          <w:rFonts w:eastAsia="SimSun"/>
          <w:sz w:val="20"/>
          <w:szCs w:val="20"/>
          <w:lang w:eastAsia="zh-CN"/>
        </w:rPr>
        <w:t>identifying</w:t>
      </w:r>
      <w:r w:rsidR="00766A23" w:rsidRPr="00835F3F">
        <w:rPr>
          <w:rFonts w:eastAsia="SimSun"/>
          <w:sz w:val="20"/>
          <w:szCs w:val="20"/>
          <w:lang w:eastAsia="zh-CN"/>
        </w:rPr>
        <w:t xml:space="preserve"> high-risk junc</w:t>
      </w:r>
      <w:r w:rsidR="00D743C8" w:rsidRPr="00835F3F">
        <w:rPr>
          <w:rFonts w:eastAsia="SimSun"/>
          <w:sz w:val="20"/>
          <w:szCs w:val="20"/>
          <w:lang w:eastAsia="zh-CN"/>
        </w:rPr>
        <w:t>ti</w:t>
      </w:r>
      <w:r w:rsidR="00766A23" w:rsidRPr="00835F3F">
        <w:rPr>
          <w:rFonts w:eastAsia="SimSun"/>
          <w:sz w:val="20"/>
          <w:szCs w:val="20"/>
          <w:lang w:eastAsia="zh-CN"/>
        </w:rPr>
        <w:t>ons,</w:t>
      </w:r>
      <w:r w:rsidR="00106098" w:rsidRPr="00835F3F">
        <w:rPr>
          <w:rFonts w:eastAsia="SimSun"/>
          <w:sz w:val="20"/>
          <w:szCs w:val="20"/>
          <w:lang w:eastAsia="zh-CN"/>
        </w:rPr>
        <w:t xml:space="preserve"> </w:t>
      </w:r>
      <w:r w:rsidR="00766A23" w:rsidRPr="00835F3F">
        <w:rPr>
          <w:rFonts w:eastAsia="SimSun"/>
          <w:sz w:val="20"/>
          <w:szCs w:val="20"/>
          <w:lang w:eastAsia="zh-CN"/>
        </w:rPr>
        <w:t>but poor</w:t>
      </w:r>
      <w:r w:rsidR="00FC50E0" w:rsidRPr="00835F3F">
        <w:rPr>
          <w:rFonts w:eastAsia="SimSun"/>
          <w:sz w:val="20"/>
          <w:szCs w:val="20"/>
          <w:lang w:eastAsia="zh-CN"/>
        </w:rPr>
        <w:t xml:space="preserve"> </w:t>
      </w:r>
      <w:r w:rsidR="00766A23" w:rsidRPr="00835F3F">
        <w:rPr>
          <w:rFonts w:eastAsia="SimSun"/>
          <w:sz w:val="20"/>
          <w:szCs w:val="20"/>
          <w:lang w:eastAsia="zh-CN"/>
        </w:rPr>
        <w:t xml:space="preserve">scores </w:t>
      </w:r>
      <w:r w:rsidR="002F2303" w:rsidRPr="00835F3F">
        <w:rPr>
          <w:rFonts w:eastAsia="SimSun"/>
          <w:sz w:val="20"/>
          <w:szCs w:val="20"/>
          <w:lang w:eastAsia="zh-CN"/>
        </w:rPr>
        <w:t xml:space="preserve">in </w:t>
      </w:r>
      <w:r w:rsidR="00766A23" w:rsidRPr="00835F3F">
        <w:rPr>
          <w:rFonts w:eastAsia="SimSun"/>
          <w:sz w:val="20"/>
          <w:szCs w:val="20"/>
          <w:lang w:eastAsia="zh-CN"/>
        </w:rPr>
        <w:t xml:space="preserve">classifying </w:t>
      </w:r>
      <w:r w:rsidR="008C1AA2" w:rsidRPr="00835F3F">
        <w:rPr>
          <w:rFonts w:eastAsia="SimSun"/>
          <w:sz w:val="20"/>
          <w:szCs w:val="20"/>
          <w:lang w:eastAsia="zh-CN"/>
        </w:rPr>
        <w:t>low-risk junc</w:t>
      </w:r>
      <w:r w:rsidR="00D743C8" w:rsidRPr="00835F3F">
        <w:rPr>
          <w:rFonts w:eastAsia="SimSun"/>
          <w:sz w:val="20"/>
          <w:szCs w:val="20"/>
          <w:lang w:eastAsia="zh-CN"/>
        </w:rPr>
        <w:t>ti</w:t>
      </w:r>
      <w:r w:rsidR="008C1AA2" w:rsidRPr="00835F3F">
        <w:rPr>
          <w:rFonts w:eastAsia="SimSun"/>
          <w:sz w:val="20"/>
          <w:szCs w:val="20"/>
          <w:lang w:eastAsia="zh-CN"/>
        </w:rPr>
        <w:t>ons</w:t>
      </w:r>
      <w:r w:rsidR="00766A23" w:rsidRPr="00835F3F">
        <w:rPr>
          <w:rFonts w:eastAsia="SimSun"/>
          <w:sz w:val="20"/>
          <w:szCs w:val="20"/>
          <w:lang w:eastAsia="zh-CN"/>
        </w:rPr>
        <w:t>.</w:t>
      </w:r>
      <w:r w:rsidR="006941AB" w:rsidRPr="00835F3F">
        <w:rPr>
          <w:rFonts w:eastAsia="SimSun"/>
          <w:sz w:val="20"/>
          <w:szCs w:val="20"/>
          <w:lang w:eastAsia="zh-CN"/>
        </w:rPr>
        <w:t xml:space="preserve"> </w:t>
      </w:r>
    </w:p>
    <w:p w14:paraId="02B80E93" w14:textId="160BAC85" w:rsidR="00B201EB" w:rsidRDefault="00B201EB" w:rsidP="0091057F">
      <w:pPr>
        <w:pStyle w:val="Newparagraph"/>
        <w:spacing w:line="360" w:lineRule="auto"/>
        <w:ind w:firstLine="0"/>
        <w:rPr>
          <w:rFonts w:eastAsia="SimSun"/>
          <w:sz w:val="20"/>
          <w:szCs w:val="20"/>
          <w:lang w:eastAsia="zh-CN"/>
        </w:rPr>
      </w:pPr>
    </w:p>
    <w:p w14:paraId="58E62309" w14:textId="45D8A534" w:rsidR="005F02EA" w:rsidRPr="00794D7A" w:rsidRDefault="005F02EA" w:rsidP="00794D7A">
      <w:pPr>
        <w:pStyle w:val="Newparagraph"/>
        <w:spacing w:line="360" w:lineRule="auto"/>
        <w:ind w:firstLine="0"/>
        <w:rPr>
          <w:rFonts w:eastAsia="SimSun"/>
          <w:sz w:val="20"/>
          <w:szCs w:val="20"/>
          <w:lang w:eastAsia="zh-CN"/>
        </w:rPr>
      </w:pPr>
      <w:r w:rsidRPr="00794D7A">
        <w:rPr>
          <w:b/>
          <w:bCs/>
          <w:sz w:val="20"/>
          <w:szCs w:val="20"/>
        </w:rPr>
        <w:t>Table</w:t>
      </w:r>
      <w:r w:rsidR="00794D7A">
        <w:rPr>
          <w:b/>
          <w:bCs/>
          <w:sz w:val="20"/>
          <w:szCs w:val="20"/>
        </w:rPr>
        <w:t xml:space="preserve"> 5. </w:t>
      </w:r>
      <w:commentRangeStart w:id="231"/>
      <w:r w:rsidR="00794D7A">
        <w:rPr>
          <w:sz w:val="20"/>
          <w:szCs w:val="20"/>
        </w:rPr>
        <w:t>The Parameter Searching Grid and the Best Parameters Gained</w:t>
      </w:r>
      <w:commentRangeEnd w:id="231"/>
      <w:r w:rsidR="008D2F8B">
        <w:rPr>
          <w:rStyle w:val="CommentReference"/>
          <w:rFonts w:eastAsia="SimSun"/>
          <w:lang w:eastAsia="en-US"/>
        </w:rPr>
        <w:commentReference w:id="231"/>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1756"/>
        <w:gridCol w:w="1756"/>
        <w:gridCol w:w="1756"/>
        <w:gridCol w:w="1623"/>
      </w:tblGrid>
      <w:tr w:rsidR="00E66EBB" w:rsidRPr="00835F3F" w14:paraId="3235AB44" w14:textId="77777777" w:rsidTr="00794D7A">
        <w:trPr>
          <w:trHeight w:val="332"/>
          <w:jc w:val="center"/>
        </w:trPr>
        <w:tc>
          <w:tcPr>
            <w:tcW w:w="1756" w:type="dxa"/>
            <w:tcBorders>
              <w:top w:val="single" w:sz="12" w:space="0" w:color="auto"/>
              <w:bottom w:val="single" w:sz="4" w:space="0" w:color="auto"/>
            </w:tcBorders>
            <w:vAlign w:val="center"/>
          </w:tcPr>
          <w:p w14:paraId="653F463E" w14:textId="77777777" w:rsidR="00E66EBB" w:rsidRPr="00835F3F" w:rsidRDefault="00E66EBB" w:rsidP="001A39FC">
            <w:pPr>
              <w:pStyle w:val="Newparagraph"/>
              <w:spacing w:line="360" w:lineRule="auto"/>
              <w:ind w:firstLine="0"/>
              <w:jc w:val="center"/>
              <w:rPr>
                <w:rFonts w:eastAsia="SimSun"/>
                <w:sz w:val="20"/>
                <w:szCs w:val="20"/>
                <w:lang w:eastAsia="zh-CN"/>
              </w:rPr>
            </w:pPr>
          </w:p>
        </w:tc>
        <w:tc>
          <w:tcPr>
            <w:tcW w:w="1756" w:type="dxa"/>
            <w:tcBorders>
              <w:top w:val="single" w:sz="12" w:space="0" w:color="auto"/>
              <w:bottom w:val="single" w:sz="4" w:space="0" w:color="auto"/>
            </w:tcBorders>
            <w:vAlign w:val="center"/>
          </w:tcPr>
          <w:p w14:paraId="4776B607" w14:textId="3868BB6F"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precision</w:t>
            </w:r>
          </w:p>
        </w:tc>
        <w:tc>
          <w:tcPr>
            <w:tcW w:w="1756" w:type="dxa"/>
            <w:tcBorders>
              <w:top w:val="single" w:sz="12" w:space="0" w:color="auto"/>
              <w:bottom w:val="single" w:sz="4" w:space="0" w:color="auto"/>
            </w:tcBorders>
            <w:vAlign w:val="center"/>
          </w:tcPr>
          <w:p w14:paraId="30320DE6" w14:textId="4C02C587"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recall</w:t>
            </w:r>
          </w:p>
        </w:tc>
        <w:tc>
          <w:tcPr>
            <w:tcW w:w="1756" w:type="dxa"/>
            <w:tcBorders>
              <w:top w:val="single" w:sz="12" w:space="0" w:color="auto"/>
              <w:bottom w:val="single" w:sz="4" w:space="0" w:color="auto"/>
            </w:tcBorders>
            <w:vAlign w:val="center"/>
          </w:tcPr>
          <w:p w14:paraId="0B4C04DA" w14:textId="794F1C20"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f1-score</w:t>
            </w:r>
          </w:p>
        </w:tc>
        <w:tc>
          <w:tcPr>
            <w:tcW w:w="1623" w:type="dxa"/>
            <w:tcBorders>
              <w:top w:val="single" w:sz="12" w:space="0" w:color="auto"/>
              <w:bottom w:val="single" w:sz="4" w:space="0" w:color="auto"/>
            </w:tcBorders>
            <w:vAlign w:val="center"/>
          </w:tcPr>
          <w:p w14:paraId="7E62DFEE" w14:textId="2FF9D613"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support</w:t>
            </w:r>
          </w:p>
        </w:tc>
      </w:tr>
      <w:tr w:rsidR="00E66EBB" w:rsidRPr="00835F3F" w14:paraId="3591C5B4" w14:textId="77777777" w:rsidTr="00794D7A">
        <w:trPr>
          <w:trHeight w:val="466"/>
          <w:jc w:val="center"/>
        </w:trPr>
        <w:tc>
          <w:tcPr>
            <w:tcW w:w="1756" w:type="dxa"/>
            <w:tcBorders>
              <w:top w:val="single" w:sz="4" w:space="0" w:color="auto"/>
            </w:tcBorders>
            <w:vAlign w:val="center"/>
          </w:tcPr>
          <w:p w14:paraId="4FF828A4" w14:textId="6A1AE90B"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0</w:t>
            </w:r>
          </w:p>
        </w:tc>
        <w:tc>
          <w:tcPr>
            <w:tcW w:w="1756" w:type="dxa"/>
            <w:tcBorders>
              <w:top w:val="single" w:sz="4" w:space="0" w:color="auto"/>
            </w:tcBorders>
            <w:vAlign w:val="center"/>
          </w:tcPr>
          <w:p w14:paraId="7E3C0CB7" w14:textId="2F4D0E4A" w:rsidR="00E66EBB" w:rsidRPr="00835F3F" w:rsidRDefault="00E66EBB" w:rsidP="001A39FC">
            <w:pPr>
              <w:pStyle w:val="HTMLPreformatted"/>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hAnsi="Times New Roman" w:cs="Times New Roman"/>
              </w:rPr>
              <w:t>80</w:t>
            </w:r>
          </w:p>
        </w:tc>
        <w:tc>
          <w:tcPr>
            <w:tcW w:w="1756" w:type="dxa"/>
            <w:tcBorders>
              <w:top w:val="single" w:sz="4" w:space="0" w:color="auto"/>
            </w:tcBorders>
            <w:vAlign w:val="center"/>
          </w:tcPr>
          <w:p w14:paraId="60C0D352" w14:textId="23DDC45A" w:rsidR="00E66EBB" w:rsidRPr="00835F3F" w:rsidRDefault="00E66EBB" w:rsidP="001A39FC">
            <w:pPr>
              <w:pStyle w:val="Newparagraph"/>
              <w:spacing w:line="360" w:lineRule="auto"/>
              <w:ind w:firstLine="0"/>
              <w:jc w:val="center"/>
              <w:rPr>
                <w:rFonts w:eastAsia="SimSun"/>
                <w:sz w:val="20"/>
                <w:szCs w:val="20"/>
                <w:lang w:eastAsia="zh-CN"/>
              </w:rPr>
            </w:pPr>
            <w:r w:rsidRPr="00835F3F">
              <w:rPr>
                <w:sz w:val="20"/>
                <w:szCs w:val="20"/>
              </w:rPr>
              <w:t>0.8</w:t>
            </w:r>
            <w:r w:rsidR="00106098" w:rsidRPr="00835F3F">
              <w:rPr>
                <w:sz w:val="20"/>
                <w:szCs w:val="20"/>
              </w:rPr>
              <w:t>9</w:t>
            </w:r>
          </w:p>
        </w:tc>
        <w:tc>
          <w:tcPr>
            <w:tcW w:w="1756" w:type="dxa"/>
            <w:tcBorders>
              <w:top w:val="single" w:sz="4" w:space="0" w:color="auto"/>
            </w:tcBorders>
            <w:vAlign w:val="center"/>
          </w:tcPr>
          <w:p w14:paraId="6077E0F4" w14:textId="5C0CCB88" w:rsidR="00E66EBB" w:rsidRPr="00835F3F" w:rsidRDefault="00E66EBB" w:rsidP="001A39FC">
            <w:pPr>
              <w:pStyle w:val="Newparagraph"/>
              <w:spacing w:line="360" w:lineRule="auto"/>
              <w:ind w:firstLine="0"/>
              <w:jc w:val="center"/>
              <w:rPr>
                <w:rFonts w:eastAsia="SimSun"/>
                <w:sz w:val="20"/>
                <w:szCs w:val="20"/>
                <w:lang w:eastAsia="zh-CN"/>
              </w:rPr>
            </w:pPr>
            <w:r w:rsidRPr="00835F3F">
              <w:rPr>
                <w:sz w:val="20"/>
                <w:szCs w:val="20"/>
              </w:rPr>
              <w:t>0.8</w:t>
            </w:r>
            <w:r w:rsidR="00106098" w:rsidRPr="00835F3F">
              <w:rPr>
                <w:sz w:val="20"/>
                <w:szCs w:val="20"/>
              </w:rPr>
              <w:t>4</w:t>
            </w:r>
          </w:p>
        </w:tc>
        <w:tc>
          <w:tcPr>
            <w:tcW w:w="1623" w:type="dxa"/>
            <w:tcBorders>
              <w:top w:val="single" w:sz="4" w:space="0" w:color="auto"/>
            </w:tcBorders>
            <w:vAlign w:val="center"/>
          </w:tcPr>
          <w:p w14:paraId="71FDED9E" w14:textId="2AB3B4CD" w:rsidR="00E66EBB" w:rsidRPr="00835F3F" w:rsidRDefault="00E66EBB" w:rsidP="001A39FC">
            <w:pPr>
              <w:pStyle w:val="Newparagraph"/>
              <w:spacing w:line="360" w:lineRule="auto"/>
              <w:ind w:firstLine="0"/>
              <w:jc w:val="center"/>
              <w:rPr>
                <w:rFonts w:eastAsia="SimSun"/>
                <w:sz w:val="20"/>
                <w:szCs w:val="20"/>
                <w:lang w:eastAsia="zh-CN"/>
              </w:rPr>
            </w:pPr>
            <w:r w:rsidRPr="00835F3F">
              <w:rPr>
                <w:rFonts w:eastAsia="SimSun"/>
                <w:sz w:val="20"/>
                <w:szCs w:val="20"/>
                <w:lang w:eastAsia="zh-CN"/>
              </w:rPr>
              <w:t>100</w:t>
            </w:r>
          </w:p>
        </w:tc>
      </w:tr>
      <w:tr w:rsidR="00E66EBB" w:rsidRPr="00835F3F" w14:paraId="41DBCE56" w14:textId="77777777" w:rsidTr="00794D7A">
        <w:trPr>
          <w:trHeight w:val="466"/>
          <w:jc w:val="center"/>
        </w:trPr>
        <w:tc>
          <w:tcPr>
            <w:tcW w:w="1756" w:type="dxa"/>
            <w:tcBorders>
              <w:bottom w:val="nil"/>
            </w:tcBorders>
            <w:vAlign w:val="center"/>
          </w:tcPr>
          <w:p w14:paraId="345A553F" w14:textId="0239DDA6"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b/>
                <w:bCs/>
                <w:sz w:val="20"/>
                <w:szCs w:val="20"/>
              </w:rPr>
              <w:t>1</w:t>
            </w:r>
          </w:p>
        </w:tc>
        <w:tc>
          <w:tcPr>
            <w:tcW w:w="1756" w:type="dxa"/>
            <w:tcBorders>
              <w:bottom w:val="nil"/>
            </w:tcBorders>
            <w:vAlign w:val="center"/>
          </w:tcPr>
          <w:p w14:paraId="088516F9" w14:textId="737E08C8" w:rsidR="00E66EBB" w:rsidRPr="00835F3F" w:rsidRDefault="00E66EBB" w:rsidP="001A39FC">
            <w:pPr>
              <w:pStyle w:val="HTMLPreformatted"/>
              <w:shd w:val="clear" w:color="auto" w:fill="FFFFFF"/>
              <w:spacing w:line="360" w:lineRule="auto"/>
              <w:jc w:val="center"/>
              <w:rPr>
                <w:rFonts w:ascii="Times New Roman" w:eastAsia="SimSun" w:hAnsi="Times New Roman" w:cs="Times New Roman"/>
              </w:rPr>
            </w:pPr>
            <w:r w:rsidRPr="00835F3F">
              <w:rPr>
                <w:rFonts w:ascii="Times New Roman" w:hAnsi="Times New Roman" w:cs="Times New Roman"/>
              </w:rPr>
              <w:t>0.</w:t>
            </w:r>
            <w:r w:rsidR="00106098" w:rsidRPr="00835F3F">
              <w:rPr>
                <w:rFonts w:ascii="Times New Roman" w:hAnsi="Times New Roman" w:cs="Times New Roman"/>
              </w:rPr>
              <w:t>34</w:t>
            </w:r>
          </w:p>
        </w:tc>
        <w:tc>
          <w:tcPr>
            <w:tcW w:w="1756" w:type="dxa"/>
            <w:tcBorders>
              <w:bottom w:val="nil"/>
            </w:tcBorders>
            <w:vAlign w:val="center"/>
          </w:tcPr>
          <w:p w14:paraId="74CF1410" w14:textId="57E844A2" w:rsidR="00E66EBB" w:rsidRPr="00835F3F" w:rsidRDefault="00E66EBB" w:rsidP="001A39FC">
            <w:pPr>
              <w:pStyle w:val="HTMLPreformatted"/>
              <w:shd w:val="clear" w:color="auto" w:fill="FFFFFF"/>
              <w:spacing w:line="360" w:lineRule="auto"/>
              <w:jc w:val="center"/>
              <w:rPr>
                <w:rFonts w:ascii="Times New Roman" w:eastAsia="SimSun" w:hAnsi="Times New Roman" w:cs="Times New Roman"/>
              </w:rPr>
            </w:pPr>
            <w:r w:rsidRPr="00835F3F">
              <w:rPr>
                <w:rFonts w:ascii="Times New Roman" w:hAnsi="Times New Roman" w:cs="Times New Roman"/>
              </w:rPr>
              <w:t>0.2</w:t>
            </w:r>
            <w:r w:rsidR="00106098" w:rsidRPr="00835F3F">
              <w:rPr>
                <w:rFonts w:ascii="Times New Roman" w:hAnsi="Times New Roman" w:cs="Times New Roman"/>
              </w:rPr>
              <w:t>6</w:t>
            </w:r>
          </w:p>
        </w:tc>
        <w:tc>
          <w:tcPr>
            <w:tcW w:w="1756" w:type="dxa"/>
            <w:tcBorders>
              <w:bottom w:val="nil"/>
            </w:tcBorders>
            <w:vAlign w:val="center"/>
          </w:tcPr>
          <w:p w14:paraId="4741A033" w14:textId="50392DB0" w:rsidR="00E66EBB" w:rsidRPr="00835F3F" w:rsidRDefault="00E66EBB" w:rsidP="001A39FC">
            <w:pPr>
              <w:pStyle w:val="HTMLPreformatted"/>
              <w:shd w:val="clear" w:color="auto" w:fill="FFFFFF"/>
              <w:spacing w:line="360" w:lineRule="auto"/>
              <w:jc w:val="center"/>
              <w:rPr>
                <w:rFonts w:ascii="Times New Roman" w:eastAsia="SimSun" w:hAnsi="Times New Roman" w:cs="Times New Roman"/>
              </w:rPr>
            </w:pPr>
            <w:r w:rsidRPr="00835F3F">
              <w:rPr>
                <w:rFonts w:ascii="Times New Roman" w:hAnsi="Times New Roman" w:cs="Times New Roman"/>
              </w:rPr>
              <w:t>0.2</w:t>
            </w:r>
            <w:r w:rsidR="00106098" w:rsidRPr="00835F3F">
              <w:rPr>
                <w:rFonts w:ascii="Times New Roman" w:hAnsi="Times New Roman" w:cs="Times New Roman"/>
              </w:rPr>
              <w:t>9</w:t>
            </w:r>
          </w:p>
        </w:tc>
        <w:tc>
          <w:tcPr>
            <w:tcW w:w="1623" w:type="dxa"/>
            <w:tcBorders>
              <w:bottom w:val="nil"/>
            </w:tcBorders>
            <w:vAlign w:val="center"/>
          </w:tcPr>
          <w:p w14:paraId="3BAB9E11" w14:textId="1B675D03" w:rsidR="00E66EBB" w:rsidRPr="00835F3F" w:rsidRDefault="00E66EBB" w:rsidP="001A39FC">
            <w:pPr>
              <w:pStyle w:val="HTMLPreformatted"/>
              <w:shd w:val="clear" w:color="auto" w:fill="FFFFFF"/>
              <w:spacing w:line="360" w:lineRule="auto"/>
              <w:jc w:val="center"/>
              <w:rPr>
                <w:rFonts w:ascii="Times New Roman" w:hAnsi="Times New Roman" w:cs="Times New Roman"/>
              </w:rPr>
            </w:pPr>
            <w:r w:rsidRPr="00835F3F">
              <w:rPr>
                <w:rFonts w:ascii="Times New Roman" w:hAnsi="Times New Roman" w:cs="Times New Roman"/>
              </w:rPr>
              <w:t>39</w:t>
            </w:r>
          </w:p>
        </w:tc>
      </w:tr>
      <w:tr w:rsidR="00E66EBB" w:rsidRPr="00835F3F" w14:paraId="33EAE351" w14:textId="77777777" w:rsidTr="00794D7A">
        <w:trPr>
          <w:trHeight w:val="332"/>
          <w:jc w:val="center"/>
        </w:trPr>
        <w:tc>
          <w:tcPr>
            <w:tcW w:w="1756" w:type="dxa"/>
            <w:tcBorders>
              <w:top w:val="nil"/>
              <w:bottom w:val="single" w:sz="4" w:space="0" w:color="auto"/>
            </w:tcBorders>
            <w:vAlign w:val="center"/>
          </w:tcPr>
          <w:p w14:paraId="2887A31E" w14:textId="5E648844" w:rsidR="00E66EBB" w:rsidRPr="00835F3F" w:rsidRDefault="00E66EBB" w:rsidP="001A39FC">
            <w:pPr>
              <w:pStyle w:val="Newparagraph"/>
              <w:spacing w:line="360" w:lineRule="auto"/>
              <w:ind w:firstLine="0"/>
              <w:jc w:val="center"/>
              <w:rPr>
                <w:rFonts w:eastAsia="SimSun"/>
                <w:b/>
                <w:bCs/>
                <w:sz w:val="20"/>
                <w:szCs w:val="20"/>
                <w:lang w:eastAsia="zh-CN"/>
              </w:rPr>
            </w:pPr>
            <w:r w:rsidRPr="00835F3F">
              <w:rPr>
                <w:rFonts w:eastAsia="SimSun"/>
                <w:b/>
                <w:bCs/>
                <w:sz w:val="20"/>
                <w:szCs w:val="20"/>
                <w:lang w:eastAsia="zh-CN"/>
              </w:rPr>
              <w:t>2</w:t>
            </w:r>
          </w:p>
        </w:tc>
        <w:tc>
          <w:tcPr>
            <w:tcW w:w="1756" w:type="dxa"/>
            <w:tcBorders>
              <w:top w:val="nil"/>
              <w:bottom w:val="single" w:sz="4" w:space="0" w:color="auto"/>
            </w:tcBorders>
            <w:vAlign w:val="center"/>
          </w:tcPr>
          <w:p w14:paraId="7689829F" w14:textId="1C758CD0" w:rsidR="00E66EBB" w:rsidRPr="00835F3F" w:rsidRDefault="00E66EBB" w:rsidP="001A39FC">
            <w:pPr>
              <w:pStyle w:val="HTMLPreformatted"/>
              <w:shd w:val="clear" w:color="auto" w:fill="FFFFFF"/>
              <w:spacing w:line="360" w:lineRule="auto"/>
              <w:jc w:val="center"/>
              <w:rPr>
                <w:rFonts w:ascii="Times New Roman" w:eastAsia="SimSun" w:hAnsi="Times New Roman" w:cs="Times New Roman"/>
              </w:rPr>
            </w:pPr>
            <w:r w:rsidRPr="00835F3F">
              <w:rPr>
                <w:rFonts w:ascii="Times New Roman" w:hAnsi="Times New Roman" w:cs="Times New Roman"/>
              </w:rPr>
              <w:t>0.7</w:t>
            </w:r>
            <w:r w:rsidR="00106098" w:rsidRPr="00835F3F">
              <w:rPr>
                <w:rFonts w:ascii="Times New Roman" w:hAnsi="Times New Roman" w:cs="Times New Roman"/>
              </w:rPr>
              <w:t>3</w:t>
            </w:r>
          </w:p>
        </w:tc>
        <w:tc>
          <w:tcPr>
            <w:tcW w:w="1756" w:type="dxa"/>
            <w:tcBorders>
              <w:top w:val="nil"/>
              <w:bottom w:val="single" w:sz="4" w:space="0" w:color="auto"/>
            </w:tcBorders>
            <w:vAlign w:val="center"/>
          </w:tcPr>
          <w:p w14:paraId="14650DF8" w14:textId="40588931" w:rsidR="00E66EBB" w:rsidRPr="00835F3F" w:rsidRDefault="00E66EBB" w:rsidP="001A39FC">
            <w:pPr>
              <w:pStyle w:val="Newparagraph"/>
              <w:spacing w:line="360" w:lineRule="auto"/>
              <w:ind w:firstLine="0"/>
              <w:jc w:val="center"/>
              <w:rPr>
                <w:rFonts w:eastAsia="SimSun"/>
                <w:sz w:val="20"/>
                <w:szCs w:val="20"/>
                <w:lang w:eastAsia="zh-CN"/>
              </w:rPr>
            </w:pPr>
            <w:r w:rsidRPr="00835F3F">
              <w:rPr>
                <w:sz w:val="20"/>
                <w:szCs w:val="20"/>
              </w:rPr>
              <w:t>0.</w:t>
            </w:r>
            <w:r w:rsidR="00106098" w:rsidRPr="00835F3F">
              <w:rPr>
                <w:sz w:val="20"/>
                <w:szCs w:val="20"/>
              </w:rPr>
              <w:t>71</w:t>
            </w:r>
          </w:p>
        </w:tc>
        <w:tc>
          <w:tcPr>
            <w:tcW w:w="1756" w:type="dxa"/>
            <w:tcBorders>
              <w:top w:val="nil"/>
              <w:bottom w:val="single" w:sz="4" w:space="0" w:color="auto"/>
            </w:tcBorders>
            <w:vAlign w:val="center"/>
          </w:tcPr>
          <w:p w14:paraId="03D58E7B" w14:textId="78B41ADB" w:rsidR="00E66EBB" w:rsidRPr="00835F3F" w:rsidRDefault="00E66EBB" w:rsidP="001A39FC">
            <w:pPr>
              <w:pStyle w:val="Newparagraph"/>
              <w:spacing w:line="360" w:lineRule="auto"/>
              <w:ind w:firstLine="0"/>
              <w:jc w:val="center"/>
              <w:rPr>
                <w:rFonts w:eastAsia="SimSun"/>
                <w:sz w:val="20"/>
                <w:szCs w:val="20"/>
                <w:lang w:eastAsia="zh-CN"/>
              </w:rPr>
            </w:pPr>
            <w:r w:rsidRPr="00835F3F">
              <w:rPr>
                <w:sz w:val="20"/>
                <w:szCs w:val="20"/>
              </w:rPr>
              <w:t>0.</w:t>
            </w:r>
            <w:r w:rsidR="00347201" w:rsidRPr="00835F3F">
              <w:rPr>
                <w:sz w:val="20"/>
                <w:szCs w:val="20"/>
              </w:rPr>
              <w:t>7</w:t>
            </w:r>
            <w:r w:rsidR="00106098" w:rsidRPr="00835F3F">
              <w:rPr>
                <w:sz w:val="20"/>
                <w:szCs w:val="20"/>
              </w:rPr>
              <w:t>2</w:t>
            </w:r>
          </w:p>
        </w:tc>
        <w:tc>
          <w:tcPr>
            <w:tcW w:w="1623" w:type="dxa"/>
            <w:tcBorders>
              <w:top w:val="nil"/>
              <w:bottom w:val="single" w:sz="4" w:space="0" w:color="auto"/>
            </w:tcBorders>
            <w:vAlign w:val="center"/>
          </w:tcPr>
          <w:p w14:paraId="32C7BEAE" w14:textId="5B8C5D24" w:rsidR="00E66EBB" w:rsidRPr="00835F3F" w:rsidRDefault="00E66EBB" w:rsidP="001A39FC">
            <w:pPr>
              <w:pStyle w:val="Newparagraph"/>
              <w:spacing w:line="360" w:lineRule="auto"/>
              <w:ind w:firstLine="0"/>
              <w:jc w:val="center"/>
              <w:rPr>
                <w:rFonts w:eastAsia="SimSun"/>
                <w:sz w:val="20"/>
                <w:szCs w:val="20"/>
                <w:lang w:eastAsia="zh-CN"/>
              </w:rPr>
            </w:pPr>
            <w:r w:rsidRPr="00835F3F">
              <w:rPr>
                <w:sz w:val="20"/>
                <w:szCs w:val="20"/>
              </w:rPr>
              <w:t>49</w:t>
            </w:r>
          </w:p>
        </w:tc>
      </w:tr>
      <w:tr w:rsidR="00E66EBB" w:rsidRPr="00835F3F" w14:paraId="53D9075C" w14:textId="77777777" w:rsidTr="00794D7A">
        <w:trPr>
          <w:trHeight w:val="332"/>
          <w:jc w:val="center"/>
        </w:trPr>
        <w:tc>
          <w:tcPr>
            <w:tcW w:w="1756" w:type="dxa"/>
            <w:tcBorders>
              <w:top w:val="single" w:sz="4" w:space="0" w:color="auto"/>
            </w:tcBorders>
            <w:vAlign w:val="center"/>
          </w:tcPr>
          <w:p w14:paraId="693DD81B" w14:textId="6CE820B6" w:rsidR="00E66EBB" w:rsidRPr="00835F3F" w:rsidRDefault="00794D7A" w:rsidP="001A39FC">
            <w:pPr>
              <w:pStyle w:val="Newparagraph"/>
              <w:spacing w:line="360" w:lineRule="auto"/>
              <w:ind w:firstLine="0"/>
              <w:jc w:val="center"/>
              <w:rPr>
                <w:rFonts w:eastAsia="SimSun"/>
                <w:b/>
                <w:bCs/>
                <w:sz w:val="20"/>
                <w:szCs w:val="20"/>
                <w:lang w:eastAsia="zh-CN"/>
              </w:rPr>
            </w:pPr>
            <w:r>
              <w:rPr>
                <w:b/>
                <w:bCs/>
                <w:sz w:val="20"/>
                <w:szCs w:val="20"/>
              </w:rPr>
              <w:t>A</w:t>
            </w:r>
            <w:r w:rsidR="00E66EBB" w:rsidRPr="00835F3F">
              <w:rPr>
                <w:b/>
                <w:bCs/>
                <w:sz w:val="20"/>
                <w:szCs w:val="20"/>
              </w:rPr>
              <w:t xml:space="preserve">ccuracy </w:t>
            </w:r>
          </w:p>
        </w:tc>
        <w:tc>
          <w:tcPr>
            <w:tcW w:w="3512" w:type="dxa"/>
            <w:gridSpan w:val="2"/>
            <w:tcBorders>
              <w:top w:val="single" w:sz="4" w:space="0" w:color="auto"/>
            </w:tcBorders>
            <w:vAlign w:val="center"/>
          </w:tcPr>
          <w:p w14:paraId="64F9F337" w14:textId="77777777" w:rsidR="00E66EBB" w:rsidRPr="00835F3F" w:rsidRDefault="00E66EBB" w:rsidP="001A39FC">
            <w:pPr>
              <w:pStyle w:val="Newparagraph"/>
              <w:spacing w:line="360" w:lineRule="auto"/>
              <w:ind w:firstLine="0"/>
              <w:jc w:val="center"/>
              <w:rPr>
                <w:sz w:val="20"/>
                <w:szCs w:val="20"/>
              </w:rPr>
            </w:pPr>
          </w:p>
        </w:tc>
        <w:tc>
          <w:tcPr>
            <w:tcW w:w="1756" w:type="dxa"/>
            <w:tcBorders>
              <w:top w:val="single" w:sz="4" w:space="0" w:color="auto"/>
            </w:tcBorders>
            <w:vAlign w:val="center"/>
          </w:tcPr>
          <w:p w14:paraId="63F473A6" w14:textId="271A92B7" w:rsidR="00E66EBB" w:rsidRPr="00835F3F" w:rsidRDefault="00106098" w:rsidP="001A39FC">
            <w:pPr>
              <w:pStyle w:val="Newparagraph"/>
              <w:spacing w:line="360" w:lineRule="auto"/>
              <w:ind w:firstLine="0"/>
              <w:jc w:val="center"/>
              <w:rPr>
                <w:sz w:val="20"/>
                <w:szCs w:val="20"/>
              </w:rPr>
            </w:pPr>
            <w:r w:rsidRPr="00835F3F">
              <w:rPr>
                <w:rFonts w:eastAsiaTheme="minorEastAsia"/>
                <w:sz w:val="20"/>
                <w:szCs w:val="20"/>
                <w:lang w:eastAsia="zh-CN"/>
              </w:rPr>
              <w:t>0.71</w:t>
            </w:r>
          </w:p>
        </w:tc>
        <w:tc>
          <w:tcPr>
            <w:tcW w:w="1623" w:type="dxa"/>
            <w:tcBorders>
              <w:top w:val="single" w:sz="4" w:space="0" w:color="auto"/>
            </w:tcBorders>
            <w:vAlign w:val="center"/>
          </w:tcPr>
          <w:p w14:paraId="34058C02" w14:textId="4D5213B7" w:rsidR="00E66EBB" w:rsidRPr="00835F3F" w:rsidRDefault="00E66EBB" w:rsidP="001A39FC">
            <w:pPr>
              <w:pStyle w:val="Newparagraph"/>
              <w:spacing w:line="360" w:lineRule="auto"/>
              <w:ind w:firstLine="0"/>
              <w:jc w:val="center"/>
              <w:rPr>
                <w:sz w:val="20"/>
                <w:szCs w:val="20"/>
              </w:rPr>
            </w:pPr>
            <w:r w:rsidRPr="00835F3F">
              <w:rPr>
                <w:sz w:val="20"/>
                <w:szCs w:val="20"/>
              </w:rPr>
              <w:t>188</w:t>
            </w:r>
          </w:p>
        </w:tc>
      </w:tr>
      <w:tr w:rsidR="00E66EBB" w:rsidRPr="00835F3F" w14:paraId="5D5CA381" w14:textId="77777777" w:rsidTr="00794D7A">
        <w:trPr>
          <w:trHeight w:val="332"/>
          <w:jc w:val="center"/>
        </w:trPr>
        <w:tc>
          <w:tcPr>
            <w:tcW w:w="1756" w:type="dxa"/>
            <w:vAlign w:val="center"/>
          </w:tcPr>
          <w:p w14:paraId="549F224A" w14:textId="333F3DB6" w:rsidR="00E66EBB" w:rsidRPr="00835F3F" w:rsidRDefault="00794D7A" w:rsidP="001A39FC">
            <w:pPr>
              <w:pStyle w:val="Newparagraph"/>
              <w:spacing w:line="360" w:lineRule="auto"/>
              <w:ind w:firstLine="0"/>
              <w:jc w:val="center"/>
              <w:rPr>
                <w:rFonts w:eastAsia="SimSun"/>
                <w:b/>
                <w:bCs/>
                <w:sz w:val="20"/>
                <w:szCs w:val="20"/>
                <w:lang w:eastAsia="zh-CN"/>
              </w:rPr>
            </w:pPr>
            <w:r>
              <w:rPr>
                <w:b/>
                <w:bCs/>
                <w:sz w:val="20"/>
                <w:szCs w:val="20"/>
              </w:rPr>
              <w:t>M</w:t>
            </w:r>
            <w:r w:rsidR="00E66EBB" w:rsidRPr="00835F3F">
              <w:rPr>
                <w:b/>
                <w:bCs/>
                <w:sz w:val="20"/>
                <w:szCs w:val="20"/>
              </w:rPr>
              <w:t xml:space="preserve">acro avg   </w:t>
            </w:r>
          </w:p>
        </w:tc>
        <w:tc>
          <w:tcPr>
            <w:tcW w:w="1756" w:type="dxa"/>
            <w:vAlign w:val="center"/>
          </w:tcPr>
          <w:p w14:paraId="77F35D60" w14:textId="1EED2AB6" w:rsidR="00E66EBB" w:rsidRPr="00835F3F" w:rsidRDefault="00E66EBB" w:rsidP="001A39FC">
            <w:pPr>
              <w:pStyle w:val="HTMLPreformatted"/>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eastAsiaTheme="minorEastAsia" w:hAnsi="Times New Roman" w:cs="Times New Roman"/>
              </w:rPr>
              <w:t>63</w:t>
            </w:r>
          </w:p>
        </w:tc>
        <w:tc>
          <w:tcPr>
            <w:tcW w:w="1756" w:type="dxa"/>
            <w:vAlign w:val="center"/>
          </w:tcPr>
          <w:p w14:paraId="4E522CAD" w14:textId="6F03ECC4" w:rsidR="00E66EBB" w:rsidRPr="00835F3F" w:rsidRDefault="00E66EBB"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62</w:t>
            </w:r>
          </w:p>
        </w:tc>
        <w:tc>
          <w:tcPr>
            <w:tcW w:w="1756" w:type="dxa"/>
            <w:vAlign w:val="center"/>
          </w:tcPr>
          <w:p w14:paraId="4188CBFA" w14:textId="0D9B61AA" w:rsidR="00E66EBB" w:rsidRPr="00835F3F" w:rsidRDefault="00E66EBB"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62</w:t>
            </w:r>
          </w:p>
        </w:tc>
        <w:tc>
          <w:tcPr>
            <w:tcW w:w="1623" w:type="dxa"/>
            <w:vAlign w:val="center"/>
          </w:tcPr>
          <w:p w14:paraId="38061B93" w14:textId="053EA1E5" w:rsidR="00E66EBB" w:rsidRPr="00835F3F" w:rsidRDefault="00E66EBB" w:rsidP="001A39FC">
            <w:pPr>
              <w:pStyle w:val="Newparagraph"/>
              <w:spacing w:line="360" w:lineRule="auto"/>
              <w:ind w:firstLine="0"/>
              <w:jc w:val="center"/>
              <w:rPr>
                <w:sz w:val="20"/>
                <w:szCs w:val="20"/>
              </w:rPr>
            </w:pPr>
            <w:r w:rsidRPr="00835F3F">
              <w:rPr>
                <w:sz w:val="20"/>
                <w:szCs w:val="20"/>
              </w:rPr>
              <w:t>188</w:t>
            </w:r>
          </w:p>
        </w:tc>
      </w:tr>
      <w:tr w:rsidR="00E66EBB" w:rsidRPr="00835F3F" w14:paraId="27EA8661" w14:textId="77777777" w:rsidTr="00794D7A">
        <w:trPr>
          <w:trHeight w:val="332"/>
          <w:jc w:val="center"/>
        </w:trPr>
        <w:tc>
          <w:tcPr>
            <w:tcW w:w="1756" w:type="dxa"/>
            <w:tcBorders>
              <w:bottom w:val="single" w:sz="12" w:space="0" w:color="auto"/>
            </w:tcBorders>
            <w:vAlign w:val="center"/>
          </w:tcPr>
          <w:p w14:paraId="5581040B" w14:textId="5CA45576" w:rsidR="00E66EBB" w:rsidRPr="00835F3F" w:rsidRDefault="00794D7A" w:rsidP="001A39FC">
            <w:pPr>
              <w:pStyle w:val="Newparagraph"/>
              <w:spacing w:line="360" w:lineRule="auto"/>
              <w:ind w:firstLine="0"/>
              <w:jc w:val="center"/>
              <w:rPr>
                <w:rFonts w:eastAsia="SimSun"/>
                <w:b/>
                <w:bCs/>
                <w:sz w:val="20"/>
                <w:szCs w:val="20"/>
                <w:lang w:eastAsia="zh-CN"/>
              </w:rPr>
            </w:pPr>
            <w:r>
              <w:rPr>
                <w:b/>
                <w:bCs/>
                <w:sz w:val="20"/>
                <w:szCs w:val="20"/>
              </w:rPr>
              <w:t>W</w:t>
            </w:r>
            <w:r w:rsidR="00E66EBB" w:rsidRPr="00835F3F">
              <w:rPr>
                <w:b/>
                <w:bCs/>
                <w:sz w:val="20"/>
                <w:szCs w:val="20"/>
              </w:rPr>
              <w:t xml:space="preserve">eighted avg    </w:t>
            </w:r>
          </w:p>
        </w:tc>
        <w:tc>
          <w:tcPr>
            <w:tcW w:w="1756" w:type="dxa"/>
            <w:tcBorders>
              <w:bottom w:val="single" w:sz="12" w:space="0" w:color="auto"/>
            </w:tcBorders>
            <w:vAlign w:val="center"/>
          </w:tcPr>
          <w:p w14:paraId="5184EF90" w14:textId="6E70CE22" w:rsidR="00E66EBB" w:rsidRPr="00835F3F" w:rsidRDefault="00347201" w:rsidP="001A39FC">
            <w:pPr>
              <w:pStyle w:val="HTMLPreformatted"/>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eastAsiaTheme="minorEastAsia" w:hAnsi="Times New Roman" w:cs="Times New Roman"/>
              </w:rPr>
              <w:t>69</w:t>
            </w:r>
          </w:p>
        </w:tc>
        <w:tc>
          <w:tcPr>
            <w:tcW w:w="1756" w:type="dxa"/>
            <w:tcBorders>
              <w:bottom w:val="single" w:sz="12" w:space="0" w:color="auto"/>
            </w:tcBorders>
            <w:vAlign w:val="center"/>
          </w:tcPr>
          <w:p w14:paraId="73E751C8" w14:textId="4E1B25A0" w:rsidR="00E66EBB" w:rsidRPr="00835F3F" w:rsidRDefault="00347201"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71</w:t>
            </w:r>
          </w:p>
        </w:tc>
        <w:tc>
          <w:tcPr>
            <w:tcW w:w="1756" w:type="dxa"/>
            <w:tcBorders>
              <w:bottom w:val="single" w:sz="12" w:space="0" w:color="auto"/>
            </w:tcBorders>
            <w:vAlign w:val="center"/>
          </w:tcPr>
          <w:p w14:paraId="0C396A22" w14:textId="7F259357" w:rsidR="00E66EBB" w:rsidRPr="00835F3F" w:rsidRDefault="00347201"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70</w:t>
            </w:r>
          </w:p>
        </w:tc>
        <w:tc>
          <w:tcPr>
            <w:tcW w:w="1623" w:type="dxa"/>
            <w:tcBorders>
              <w:bottom w:val="single" w:sz="12" w:space="0" w:color="auto"/>
            </w:tcBorders>
            <w:vAlign w:val="center"/>
          </w:tcPr>
          <w:p w14:paraId="11A9533A" w14:textId="30DE7A77" w:rsidR="00E66EBB" w:rsidRPr="00835F3F" w:rsidRDefault="00347201" w:rsidP="001A39FC">
            <w:pPr>
              <w:pStyle w:val="Newparagraph"/>
              <w:spacing w:line="360" w:lineRule="auto"/>
              <w:ind w:firstLine="0"/>
              <w:jc w:val="center"/>
              <w:rPr>
                <w:sz w:val="20"/>
                <w:szCs w:val="20"/>
              </w:rPr>
            </w:pPr>
            <w:r w:rsidRPr="00835F3F">
              <w:rPr>
                <w:sz w:val="20"/>
                <w:szCs w:val="20"/>
              </w:rPr>
              <w:t>188</w:t>
            </w:r>
          </w:p>
        </w:tc>
      </w:tr>
    </w:tbl>
    <w:p w14:paraId="43E87F27" w14:textId="427E2520" w:rsidR="00FC6F42" w:rsidRPr="00835F3F" w:rsidRDefault="00FC6F42" w:rsidP="001A3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noProof w:val="0"/>
          <w:sz w:val="20"/>
          <w:szCs w:val="20"/>
          <w:lang w:eastAsia="zh-CN"/>
        </w:rPr>
      </w:pPr>
    </w:p>
    <w:p w14:paraId="6B633260" w14:textId="6580973F" w:rsidR="001971A0" w:rsidRPr="00835F3F" w:rsidRDefault="00347201" w:rsidP="001A39FC">
      <w:pPr>
        <w:pStyle w:val="Heading3"/>
        <w:spacing w:line="360" w:lineRule="auto"/>
        <w:rPr>
          <w:rFonts w:eastAsia="SimSun" w:cs="Times New Roman"/>
          <w:sz w:val="20"/>
          <w:szCs w:val="20"/>
          <w:lang w:eastAsia="zh-CN"/>
        </w:rPr>
      </w:pPr>
      <w:r w:rsidRPr="00835F3F">
        <w:rPr>
          <w:rFonts w:eastAsia="SimSun" w:cs="Times New Roman"/>
          <w:sz w:val="20"/>
          <w:szCs w:val="20"/>
          <w:lang w:eastAsia="zh-CN"/>
        </w:rPr>
        <w:t>Feature Importance</w:t>
      </w:r>
    </w:p>
    <w:p w14:paraId="79ED0D3F" w14:textId="00AD2E9A" w:rsidR="0028114D" w:rsidRDefault="0028114D" w:rsidP="00B9694B">
      <w:pPr>
        <w:pStyle w:val="Paragraph"/>
        <w:spacing w:line="360" w:lineRule="auto"/>
        <w:jc w:val="both"/>
        <w:rPr>
          <w:rFonts w:eastAsia="SimSun"/>
          <w:sz w:val="20"/>
          <w:szCs w:val="20"/>
          <w:lang w:eastAsia="zh-CN"/>
        </w:rPr>
      </w:pPr>
      <w:r w:rsidRPr="0028114D">
        <w:rPr>
          <w:rFonts w:eastAsia="SimSun"/>
          <w:sz w:val="20"/>
          <w:szCs w:val="20"/>
          <w:lang w:eastAsia="zh-CN"/>
        </w:rPr>
        <w:t xml:space="preserve">The box plots generated based on the importance scores for each feature are shown in the </w:t>
      </w:r>
      <w:r w:rsidR="00EC1A3F">
        <w:rPr>
          <w:rFonts w:eastAsia="SimSun"/>
          <w:sz w:val="20"/>
          <w:szCs w:val="20"/>
          <w:lang w:eastAsia="zh-CN"/>
        </w:rPr>
        <w:t>F</w:t>
      </w:r>
      <w:r w:rsidRPr="0028114D">
        <w:rPr>
          <w:rFonts w:eastAsia="SimSun"/>
          <w:sz w:val="20"/>
          <w:szCs w:val="20"/>
          <w:lang w:eastAsia="zh-CN"/>
        </w:rPr>
        <w:t>igure</w:t>
      </w:r>
      <w:r w:rsidR="00EC1A3F">
        <w:rPr>
          <w:rFonts w:eastAsia="SimSun"/>
          <w:sz w:val="20"/>
          <w:szCs w:val="20"/>
          <w:lang w:eastAsia="zh-CN"/>
        </w:rPr>
        <w:t xml:space="preserve"> 7</w:t>
      </w:r>
      <w:r w:rsidRPr="0028114D">
        <w:rPr>
          <w:rFonts w:eastAsia="SimSun"/>
          <w:sz w:val="20"/>
          <w:szCs w:val="20"/>
          <w:lang w:eastAsia="zh-CN"/>
        </w:rPr>
        <w:t>.</w:t>
      </w:r>
      <w:r w:rsidR="00EC1A3F">
        <w:rPr>
          <w:rFonts w:eastAsia="SimSun"/>
          <w:sz w:val="20"/>
          <w:szCs w:val="20"/>
          <w:lang w:eastAsia="zh-CN"/>
        </w:rPr>
        <w:t xml:space="preserve"> </w:t>
      </w:r>
      <w:del w:id="232" w:author="Chen, Huanfa" w:date="2023-02-24T15:02:00Z">
        <w:r w:rsidRPr="0028114D" w:rsidDel="001A3BB5">
          <w:rPr>
            <w:rFonts w:eastAsia="SimSun"/>
            <w:sz w:val="20"/>
            <w:szCs w:val="20"/>
            <w:lang w:eastAsia="zh-CN"/>
          </w:rPr>
          <w:delText xml:space="preserve">According to the average value of the importance score, the ranking of the feature importance of different groups is roughly as follows: </w:delText>
        </w:r>
        <w:r w:rsidR="00EC1A3F" w:rsidRPr="006A0412" w:rsidDel="001A3BB5">
          <w:rPr>
            <w:b/>
            <w:bCs/>
            <w:noProof w:val="0"/>
            <w:color w:val="000000"/>
            <w:sz w:val="20"/>
            <w:szCs w:val="20"/>
            <w:lang w:eastAsia="zh-CN"/>
          </w:rPr>
          <w:delText>Road Network Configuration</w:delText>
        </w:r>
        <w:r w:rsidR="00EC1A3F" w:rsidRPr="0028114D" w:rsidDel="001A3BB5">
          <w:rPr>
            <w:rFonts w:eastAsia="SimSun"/>
            <w:sz w:val="20"/>
            <w:szCs w:val="20"/>
            <w:lang w:eastAsia="zh-CN"/>
          </w:rPr>
          <w:delText xml:space="preserve"> </w:delText>
        </w:r>
        <w:r w:rsidRPr="0028114D" w:rsidDel="001A3BB5">
          <w:rPr>
            <w:rFonts w:eastAsia="SimSun"/>
            <w:sz w:val="20"/>
            <w:szCs w:val="20"/>
            <w:lang w:eastAsia="zh-CN"/>
          </w:rPr>
          <w:delText>&gt;</w:delText>
        </w:r>
        <w:r w:rsidR="00EC1A3F" w:rsidRPr="00EC1A3F" w:rsidDel="001A3BB5">
          <w:rPr>
            <w:b/>
            <w:bCs/>
            <w:noProof w:val="0"/>
            <w:color w:val="000000"/>
            <w:sz w:val="20"/>
            <w:szCs w:val="20"/>
            <w:lang w:eastAsia="zh-CN"/>
          </w:rPr>
          <w:delText>S</w:delText>
        </w:r>
        <w:r w:rsidRPr="00EC1A3F" w:rsidDel="001A3BB5">
          <w:rPr>
            <w:b/>
            <w:bCs/>
            <w:noProof w:val="0"/>
            <w:color w:val="000000"/>
            <w:sz w:val="20"/>
            <w:szCs w:val="20"/>
            <w:lang w:eastAsia="zh-CN"/>
          </w:rPr>
          <w:delText xml:space="preserve">treet </w:delText>
        </w:r>
        <w:r w:rsidR="00EC1A3F" w:rsidRPr="00EC1A3F" w:rsidDel="001A3BB5">
          <w:rPr>
            <w:b/>
            <w:bCs/>
            <w:noProof w:val="0"/>
            <w:color w:val="000000"/>
            <w:sz w:val="20"/>
            <w:szCs w:val="20"/>
            <w:lang w:eastAsia="zh-CN"/>
          </w:rPr>
          <w:delText>V</w:delText>
        </w:r>
        <w:r w:rsidRPr="00EC1A3F" w:rsidDel="001A3BB5">
          <w:rPr>
            <w:b/>
            <w:bCs/>
            <w:noProof w:val="0"/>
            <w:color w:val="000000"/>
            <w:sz w:val="20"/>
            <w:szCs w:val="20"/>
            <w:lang w:eastAsia="zh-CN"/>
          </w:rPr>
          <w:delText>iew</w:delText>
        </w:r>
        <w:r w:rsidR="00EC1A3F" w:rsidDel="001A3BB5">
          <w:rPr>
            <w:b/>
            <w:bCs/>
            <w:noProof w:val="0"/>
            <w:color w:val="000000"/>
            <w:sz w:val="20"/>
            <w:szCs w:val="20"/>
            <w:lang w:eastAsia="zh-CN"/>
          </w:rPr>
          <w:delText xml:space="preserve"> </w:delText>
        </w:r>
        <w:r w:rsidRPr="0028114D" w:rsidDel="001A3BB5">
          <w:rPr>
            <w:rFonts w:eastAsia="SimSun"/>
            <w:sz w:val="20"/>
            <w:szCs w:val="20"/>
            <w:lang w:eastAsia="zh-CN"/>
          </w:rPr>
          <w:delText>&gt;</w:delText>
        </w:r>
        <w:r w:rsidR="00EC1A3F" w:rsidRPr="00EC1A3F" w:rsidDel="001A3BB5">
          <w:rPr>
            <w:rFonts w:eastAsia="SimSun"/>
            <w:b/>
            <w:bCs/>
            <w:sz w:val="20"/>
            <w:szCs w:val="20"/>
            <w:lang w:eastAsia="zh-CN"/>
          </w:rPr>
          <w:delText>Junction Structure and Facility</w:delText>
        </w:r>
        <w:r w:rsidRPr="0028114D" w:rsidDel="001A3BB5">
          <w:rPr>
            <w:rFonts w:eastAsia="SimSun"/>
            <w:sz w:val="20"/>
            <w:szCs w:val="20"/>
            <w:lang w:eastAsia="zh-CN"/>
          </w:rPr>
          <w:delText>&gt;</w:delText>
        </w:r>
        <w:r w:rsidR="00EC1A3F" w:rsidRPr="00EC1A3F" w:rsidDel="001A3BB5">
          <w:rPr>
            <w:b/>
            <w:bCs/>
            <w:noProof w:val="0"/>
            <w:color w:val="000000"/>
            <w:sz w:val="20"/>
            <w:szCs w:val="20"/>
            <w:lang w:eastAsia="zh-CN"/>
          </w:rPr>
          <w:delText xml:space="preserve"> </w:delText>
        </w:r>
        <w:r w:rsidR="00EC1A3F" w:rsidDel="001A3BB5">
          <w:rPr>
            <w:b/>
            <w:bCs/>
            <w:noProof w:val="0"/>
            <w:color w:val="000000"/>
            <w:sz w:val="20"/>
            <w:szCs w:val="20"/>
            <w:lang w:eastAsia="zh-CN"/>
          </w:rPr>
          <w:delText>Land</w:delText>
        </w:r>
        <w:r w:rsidR="00590DA7" w:rsidDel="001A3BB5">
          <w:rPr>
            <w:b/>
            <w:bCs/>
            <w:noProof w:val="0"/>
            <w:color w:val="000000"/>
            <w:sz w:val="20"/>
            <w:szCs w:val="20"/>
            <w:lang w:eastAsia="zh-CN"/>
          </w:rPr>
          <w:delText xml:space="preserve"> </w:delText>
        </w:r>
        <w:r w:rsidR="000E3F2D" w:rsidDel="001A3BB5">
          <w:rPr>
            <w:b/>
            <w:bCs/>
            <w:noProof w:val="0"/>
            <w:color w:val="000000"/>
            <w:sz w:val="20"/>
            <w:szCs w:val="20"/>
            <w:lang w:eastAsia="zh-CN"/>
          </w:rPr>
          <w:delText>U</w:delText>
        </w:r>
        <w:r w:rsidR="00EC1A3F" w:rsidDel="001A3BB5">
          <w:rPr>
            <w:b/>
            <w:bCs/>
            <w:noProof w:val="0"/>
            <w:color w:val="000000"/>
            <w:sz w:val="20"/>
            <w:szCs w:val="20"/>
            <w:lang w:eastAsia="zh-CN"/>
          </w:rPr>
          <w:delText xml:space="preserve">se and </w:delText>
        </w:r>
        <w:r w:rsidR="00EC1A3F" w:rsidRPr="006A0412" w:rsidDel="001A3BB5">
          <w:rPr>
            <w:b/>
            <w:bCs/>
            <w:noProof w:val="0"/>
            <w:color w:val="000000"/>
            <w:sz w:val="20"/>
            <w:szCs w:val="20"/>
            <w:lang w:eastAsia="zh-CN"/>
          </w:rPr>
          <w:delText xml:space="preserve"> Activities</w:delText>
        </w:r>
        <w:r w:rsidRPr="0028114D" w:rsidDel="001A3BB5">
          <w:rPr>
            <w:rFonts w:eastAsia="SimSun"/>
            <w:sz w:val="20"/>
            <w:szCs w:val="20"/>
            <w:lang w:eastAsia="zh-CN"/>
          </w:rPr>
          <w:delText>.</w:delText>
        </w:r>
      </w:del>
      <w:ins w:id="233" w:author="Chen, Huanfa" w:date="2023-02-24T15:01:00Z">
        <w:r w:rsidR="002037BA">
          <w:rPr>
            <w:rFonts w:eastAsia="SimSun"/>
            <w:sz w:val="20"/>
            <w:szCs w:val="20"/>
            <w:lang w:eastAsia="zh-CN"/>
          </w:rPr>
          <w:t>The road network configuration</w:t>
        </w:r>
        <w:r w:rsidR="00A90CA6">
          <w:rPr>
            <w:rFonts w:eastAsia="SimSun"/>
            <w:sz w:val="20"/>
            <w:szCs w:val="20"/>
            <w:lang w:eastAsia="zh-CN"/>
          </w:rPr>
          <w:t xml:space="preserve"> has the highes</w:t>
        </w:r>
      </w:ins>
      <w:ins w:id="234" w:author="Chen, Huanfa" w:date="2023-02-24T15:02:00Z">
        <w:r w:rsidR="00A90CA6">
          <w:rPr>
            <w:rFonts w:eastAsia="SimSun"/>
            <w:sz w:val="20"/>
            <w:szCs w:val="20"/>
            <w:lang w:eastAsia="zh-CN"/>
          </w:rPr>
          <w:t xml:space="preserve">t feature importance, followed by street view, junction structure and facility, and land use and activities. </w:t>
        </w:r>
      </w:ins>
    </w:p>
    <w:p w14:paraId="65755D75" w14:textId="572484A2" w:rsidR="006B21CD" w:rsidRPr="00835F3F" w:rsidRDefault="0028114D" w:rsidP="00B9694B">
      <w:pPr>
        <w:pStyle w:val="Paragraph"/>
        <w:spacing w:line="360" w:lineRule="auto"/>
        <w:jc w:val="both"/>
        <w:rPr>
          <w:rFonts w:eastAsia="SimSun"/>
          <w:sz w:val="20"/>
          <w:szCs w:val="20"/>
          <w:lang w:eastAsia="zh-CN"/>
        </w:rPr>
      </w:pPr>
      <w:r>
        <w:rPr>
          <w:rFonts w:eastAsia="SimSun" w:hint="eastAsia"/>
          <w:sz w:val="20"/>
          <w:szCs w:val="20"/>
          <w:lang w:eastAsia="zh-CN"/>
        </w:rPr>
        <w:t>S</w:t>
      </w:r>
      <w:r>
        <w:rPr>
          <w:rFonts w:eastAsia="SimSun"/>
          <w:sz w:val="20"/>
          <w:szCs w:val="20"/>
          <w:lang w:eastAsia="zh-CN"/>
        </w:rPr>
        <w:t>pecifically</w:t>
      </w:r>
      <w:ins w:id="235" w:author="Chen, Huanfa" w:date="2023-02-24T15:03:00Z">
        <w:r w:rsidR="001A3BB5">
          <w:rPr>
            <w:rFonts w:eastAsia="SimSun" w:hint="eastAsia"/>
            <w:sz w:val="20"/>
            <w:szCs w:val="20"/>
            <w:lang w:eastAsia="zh-CN"/>
          </w:rPr>
          <w:t>,</w:t>
        </w:r>
        <w:r w:rsidR="001A3BB5">
          <w:rPr>
            <w:rFonts w:eastAsia="SimSun"/>
            <w:sz w:val="20"/>
            <w:szCs w:val="20"/>
            <w:lang w:eastAsia="zh-CN"/>
          </w:rPr>
          <w:t xml:space="preserve"> </w:t>
        </w:r>
      </w:ins>
      <w:del w:id="236" w:author="Chen, Huanfa" w:date="2023-02-24T15:03:00Z">
        <w:r w:rsidR="007204C2" w:rsidRPr="00835F3F" w:rsidDel="001A3BB5">
          <w:rPr>
            <w:rFonts w:eastAsia="SimSun"/>
            <w:sz w:val="20"/>
            <w:szCs w:val="20"/>
            <w:lang w:eastAsia="zh-CN"/>
          </w:rPr>
          <w:delText>，</w:delText>
        </w:r>
      </w:del>
      <w:r w:rsidR="006B21CD" w:rsidRPr="00835F3F">
        <w:rPr>
          <w:rFonts w:eastAsia="SimSun"/>
          <w:sz w:val="20"/>
          <w:szCs w:val="20"/>
          <w:lang w:eastAsia="zh-CN"/>
        </w:rPr>
        <w:t xml:space="preserve">three </w:t>
      </w:r>
      <w:r w:rsidR="00905504" w:rsidRPr="00835F3F">
        <w:rPr>
          <w:rFonts w:eastAsia="SimSun"/>
          <w:sz w:val="20"/>
          <w:szCs w:val="20"/>
          <w:lang w:eastAsia="zh-CN"/>
        </w:rPr>
        <w:t>configuration features</w:t>
      </w:r>
      <w:r w:rsidR="006760D4" w:rsidRPr="00835F3F">
        <w:rPr>
          <w:rFonts w:eastAsia="SimSun"/>
          <w:sz w:val="20"/>
          <w:szCs w:val="20"/>
          <w:lang w:eastAsia="zh-CN"/>
        </w:rPr>
        <w:t>,</w:t>
      </w:r>
      <w:r>
        <w:rPr>
          <w:rFonts w:eastAsia="SimSun"/>
          <w:sz w:val="20"/>
          <w:szCs w:val="20"/>
          <w:lang w:eastAsia="zh-CN"/>
        </w:rPr>
        <w:t xml:space="preserve"> </w:t>
      </w:r>
      <w:r w:rsidR="007204C2" w:rsidRPr="00835F3F">
        <w:rPr>
          <w:rFonts w:eastAsia="SimSun"/>
          <w:sz w:val="20"/>
          <w:szCs w:val="20"/>
          <w:lang w:eastAsia="zh-CN"/>
        </w:rPr>
        <w:t>namely</w:t>
      </w:r>
      <w:ins w:id="237" w:author="Chen, Huanfa" w:date="2023-02-24T13:39:00Z">
        <w:r w:rsidR="0066642C">
          <w:rPr>
            <w:rFonts w:eastAsia="SimSun"/>
            <w:sz w:val="20"/>
            <w:szCs w:val="20"/>
            <w:lang w:eastAsia="zh-CN"/>
          </w:rPr>
          <w:t xml:space="preserve"> </w:t>
        </w:r>
      </w:ins>
      <w:del w:id="238" w:author="Chen, Huanfa" w:date="2023-02-24T13:39:00Z">
        <w:r w:rsidR="007204C2" w:rsidRPr="00835F3F" w:rsidDel="0066642C">
          <w:rPr>
            <w:rFonts w:eastAsia="SimSun"/>
            <w:sz w:val="20"/>
            <w:szCs w:val="20"/>
            <w:lang w:eastAsia="zh-CN"/>
          </w:rPr>
          <w:delText xml:space="preserve">, </w:delText>
        </w:r>
        <w:r w:rsidR="00905504" w:rsidRPr="00835F3F" w:rsidDel="0066642C">
          <w:rPr>
            <w:rFonts w:eastAsia="SimSun"/>
            <w:sz w:val="20"/>
            <w:szCs w:val="20"/>
            <w:lang w:eastAsia="zh-CN"/>
          </w:rPr>
          <w:delText xml:space="preserve"> </w:delText>
        </w:r>
      </w:del>
      <w:r w:rsidR="006B21CD" w:rsidRPr="00835F3F">
        <w:rPr>
          <w:rFonts w:eastAsia="SimSun"/>
          <w:sz w:val="20"/>
          <w:szCs w:val="20"/>
          <w:lang w:eastAsia="zh-CN"/>
        </w:rPr>
        <w:t>NAINr800, NACHr3200</w:t>
      </w:r>
      <w:commentRangeStart w:id="239"/>
      <w:commentRangeEnd w:id="239"/>
      <w:r w:rsidR="006B21CD" w:rsidRPr="00835F3F">
        <w:rPr>
          <w:rStyle w:val="CommentReference"/>
          <w:rFonts w:eastAsia="SimSun"/>
          <w:sz w:val="20"/>
          <w:szCs w:val="20"/>
          <w:lang w:eastAsia="en-US"/>
        </w:rPr>
        <w:commentReference w:id="239"/>
      </w:r>
      <w:del w:id="240" w:author="Chen, Huanfa" w:date="2023-02-24T13:39:00Z">
        <w:r w:rsidR="006B21CD" w:rsidRPr="00835F3F" w:rsidDel="0066642C">
          <w:rPr>
            <w:rFonts w:eastAsia="SimSun"/>
            <w:sz w:val="20"/>
            <w:szCs w:val="20"/>
            <w:lang w:eastAsia="zh-CN"/>
          </w:rPr>
          <w:delText xml:space="preserve"> </w:delText>
        </w:r>
      </w:del>
      <w:r w:rsidR="006B21CD" w:rsidRPr="00835F3F">
        <w:rPr>
          <w:rFonts w:eastAsia="SimSun"/>
          <w:sz w:val="20"/>
          <w:szCs w:val="20"/>
          <w:lang w:eastAsia="zh-CN"/>
        </w:rPr>
        <w:t>, and NAIN r3200</w:t>
      </w:r>
      <w:ins w:id="241" w:author="Chen, Huanfa" w:date="2023-02-24T13:39:00Z">
        <w:r w:rsidR="0066642C">
          <w:rPr>
            <w:rFonts w:eastAsia="SimSun"/>
            <w:sz w:val="20"/>
            <w:szCs w:val="20"/>
            <w:lang w:eastAsia="zh-CN"/>
          </w:rPr>
          <w:t>,</w:t>
        </w:r>
      </w:ins>
      <w:r w:rsidR="006B21CD" w:rsidRPr="00835F3F">
        <w:rPr>
          <w:rFonts w:eastAsia="SimSun"/>
          <w:sz w:val="20"/>
          <w:szCs w:val="20"/>
          <w:lang w:eastAsia="zh-CN"/>
        </w:rPr>
        <w:t xml:space="preserve"> ranked </w:t>
      </w:r>
      <w:r w:rsidR="008F3596" w:rsidRPr="00835F3F">
        <w:rPr>
          <w:rFonts w:eastAsia="SimSun"/>
          <w:sz w:val="20"/>
          <w:szCs w:val="20"/>
          <w:lang w:eastAsia="zh-CN"/>
        </w:rPr>
        <w:t xml:space="preserve">top </w:t>
      </w:r>
      <w:ins w:id="242" w:author="Chen, Huanfa" w:date="2023-02-24T13:39:00Z">
        <w:r w:rsidR="0066642C">
          <w:rPr>
            <w:rFonts w:eastAsia="SimSun"/>
            <w:sz w:val="20"/>
            <w:szCs w:val="20"/>
            <w:lang w:eastAsia="zh-CN"/>
          </w:rPr>
          <w:t>three</w:t>
        </w:r>
      </w:ins>
      <w:del w:id="243" w:author="Chen, Huanfa" w:date="2023-02-24T13:39:00Z">
        <w:r w:rsidR="008F3596" w:rsidRPr="00835F3F" w:rsidDel="0066642C">
          <w:rPr>
            <w:rFonts w:eastAsia="SimSun"/>
            <w:sz w:val="20"/>
            <w:szCs w:val="20"/>
            <w:lang w:eastAsia="zh-CN"/>
          </w:rPr>
          <w:delText>3</w:delText>
        </w:r>
      </w:del>
      <w:r w:rsidR="008F3596" w:rsidRPr="00835F3F">
        <w:rPr>
          <w:rFonts w:eastAsia="SimSun"/>
          <w:sz w:val="20"/>
          <w:szCs w:val="20"/>
          <w:lang w:eastAsia="zh-CN"/>
        </w:rPr>
        <w:t xml:space="preserve"> </w:t>
      </w:r>
      <w:r w:rsidR="006B21CD" w:rsidRPr="00835F3F">
        <w:rPr>
          <w:rFonts w:eastAsia="SimSun"/>
          <w:sz w:val="20"/>
          <w:szCs w:val="20"/>
          <w:lang w:eastAsia="zh-CN"/>
        </w:rPr>
        <w:t xml:space="preserve">as the most important features in the random forest model. </w:t>
      </w:r>
      <w:r w:rsidR="00EC1A3F" w:rsidRPr="00835F3F">
        <w:rPr>
          <w:rFonts w:eastAsia="SimSun"/>
          <w:sz w:val="20"/>
          <w:szCs w:val="20"/>
          <w:lang w:eastAsia="zh-CN"/>
        </w:rPr>
        <w:t xml:space="preserve">The three features are closely related to the overall structure of the road network. </w:t>
      </w:r>
      <w:r w:rsidR="008F3596" w:rsidRPr="00835F3F">
        <w:rPr>
          <w:rFonts w:eastAsia="SimSun"/>
          <w:sz w:val="20"/>
          <w:szCs w:val="20"/>
          <w:lang w:eastAsia="zh-CN"/>
        </w:rPr>
        <w:t xml:space="preserve">Among them, the NAIN r800 and NAIN r3200 represent the local and global measurement of the spatial attractions of </w:t>
      </w:r>
      <w:r w:rsidR="006809E2">
        <w:rPr>
          <w:rFonts w:eastAsia="SimSun"/>
          <w:sz w:val="20"/>
          <w:szCs w:val="20"/>
          <w:lang w:eastAsia="zh-CN"/>
        </w:rPr>
        <w:t>junction</w:t>
      </w:r>
      <w:r w:rsidR="008F3596" w:rsidRPr="00835F3F">
        <w:rPr>
          <w:rFonts w:eastAsia="SimSun"/>
          <w:sz w:val="20"/>
          <w:szCs w:val="20"/>
          <w:lang w:eastAsia="zh-CN"/>
        </w:rPr>
        <w:t xml:space="preserve">s; while the NACH r3200 represents the global measuremnet of the importance of </w:t>
      </w:r>
      <w:r w:rsidR="006809E2">
        <w:rPr>
          <w:rFonts w:eastAsia="SimSun"/>
          <w:sz w:val="20"/>
          <w:szCs w:val="20"/>
          <w:lang w:eastAsia="zh-CN"/>
        </w:rPr>
        <w:t>junction</w:t>
      </w:r>
      <w:r w:rsidR="008F3596" w:rsidRPr="00835F3F">
        <w:rPr>
          <w:rFonts w:eastAsia="SimSun"/>
          <w:sz w:val="20"/>
          <w:szCs w:val="20"/>
          <w:lang w:eastAsia="zh-CN"/>
        </w:rPr>
        <w:t xml:space="preserve">s as potential traffic  </w:t>
      </w:r>
      <w:r>
        <w:rPr>
          <w:rFonts w:eastAsia="SimSun"/>
          <w:sz w:val="20"/>
          <w:szCs w:val="20"/>
          <w:lang w:eastAsia="zh-CN"/>
        </w:rPr>
        <w:t>hub</w:t>
      </w:r>
      <w:r w:rsidR="008F3596" w:rsidRPr="00835F3F">
        <w:rPr>
          <w:rFonts w:eastAsia="SimSun"/>
          <w:sz w:val="20"/>
          <w:szCs w:val="20"/>
          <w:lang w:eastAsia="zh-CN"/>
        </w:rPr>
        <w:t>.</w:t>
      </w:r>
      <w:r w:rsidR="00EC1A3F">
        <w:rPr>
          <w:rFonts w:eastAsia="SimSun"/>
          <w:sz w:val="20"/>
          <w:szCs w:val="20"/>
          <w:lang w:eastAsia="zh-CN"/>
        </w:rPr>
        <w:t xml:space="preserve"> I</w:t>
      </w:r>
      <w:r w:rsidR="008F3596" w:rsidRPr="00835F3F">
        <w:rPr>
          <w:rFonts w:eastAsia="SimSun"/>
          <w:sz w:val="20"/>
          <w:szCs w:val="20"/>
          <w:lang w:eastAsia="zh-CN"/>
        </w:rPr>
        <w:t>t is noticed that the variance of  their importance score across different test</w:t>
      </w:r>
      <w:r w:rsidR="00EC1A3F">
        <w:rPr>
          <w:rFonts w:eastAsia="SimSun"/>
          <w:sz w:val="20"/>
          <w:szCs w:val="20"/>
          <w:lang w:eastAsia="zh-CN"/>
        </w:rPr>
        <w:t>s</w:t>
      </w:r>
      <w:r w:rsidR="008F3596" w:rsidRPr="00835F3F">
        <w:rPr>
          <w:rFonts w:eastAsia="SimSun"/>
          <w:sz w:val="20"/>
          <w:szCs w:val="20"/>
          <w:lang w:eastAsia="zh-CN"/>
        </w:rPr>
        <w:t xml:space="preserve"> is also large.</w:t>
      </w:r>
      <w:r w:rsidR="00B9694B">
        <w:rPr>
          <w:rFonts w:eastAsia="SimSun"/>
          <w:sz w:val="20"/>
          <w:szCs w:val="20"/>
          <w:lang w:eastAsia="zh-CN"/>
        </w:rPr>
        <w:t xml:space="preserve"> </w:t>
      </w:r>
      <w:r w:rsidR="006B21CD" w:rsidRPr="00835F3F">
        <w:rPr>
          <w:rFonts w:eastAsia="SimSun"/>
          <w:sz w:val="20"/>
          <w:szCs w:val="20"/>
          <w:lang w:eastAsia="zh-CN"/>
        </w:rPr>
        <w:t>The</w:t>
      </w:r>
      <w:r w:rsidR="008F3596" w:rsidRPr="00835F3F">
        <w:rPr>
          <w:rFonts w:eastAsia="SimSun"/>
          <w:sz w:val="20"/>
          <w:szCs w:val="20"/>
          <w:lang w:eastAsia="zh-CN"/>
        </w:rPr>
        <w:t xml:space="preserve"> three configuration features</w:t>
      </w:r>
      <w:r w:rsidR="006B21CD" w:rsidRPr="00835F3F">
        <w:rPr>
          <w:rFonts w:eastAsia="SimSun"/>
          <w:sz w:val="20"/>
          <w:szCs w:val="20"/>
          <w:lang w:eastAsia="zh-CN"/>
        </w:rPr>
        <w:t xml:space="preserve"> are followed by a more direct feature representing the global location and structure of junctions, </w:t>
      </w:r>
      <w:r w:rsidR="008F3596" w:rsidRPr="00835F3F">
        <w:rPr>
          <w:rFonts w:eastAsia="SimSun"/>
          <w:sz w:val="20"/>
          <w:szCs w:val="20"/>
          <w:lang w:eastAsia="zh-CN"/>
        </w:rPr>
        <w:t xml:space="preserve">that is </w:t>
      </w:r>
      <w:r w:rsidR="006B21CD" w:rsidRPr="00835F3F">
        <w:rPr>
          <w:rFonts w:eastAsia="SimSun"/>
          <w:sz w:val="20"/>
          <w:szCs w:val="20"/>
          <w:lang w:eastAsia="zh-CN"/>
        </w:rPr>
        <w:t xml:space="preserve">whether the junction is connected only by minor roads. The local-scale measured </w:t>
      </w:r>
      <w:r w:rsidR="00B9694B">
        <w:rPr>
          <w:rFonts w:eastAsia="SimSun"/>
          <w:sz w:val="20"/>
          <w:szCs w:val="20"/>
          <w:lang w:eastAsia="zh-CN"/>
        </w:rPr>
        <w:t>choice</w:t>
      </w:r>
      <w:r w:rsidR="006B21CD" w:rsidRPr="00835F3F">
        <w:rPr>
          <w:rFonts w:eastAsia="SimSun"/>
          <w:sz w:val="20"/>
          <w:szCs w:val="20"/>
          <w:lang w:eastAsia="zh-CN"/>
        </w:rPr>
        <w:t xml:space="preserve"> values ranked 5</w:t>
      </w:r>
      <w:r w:rsidR="006B21CD" w:rsidRPr="00835F3F">
        <w:rPr>
          <w:rFonts w:eastAsia="SimSun"/>
          <w:sz w:val="20"/>
          <w:szCs w:val="20"/>
          <w:vertAlign w:val="superscript"/>
          <w:lang w:eastAsia="zh-CN"/>
        </w:rPr>
        <w:t>th</w:t>
      </w:r>
      <w:r w:rsidR="006B21CD" w:rsidRPr="00835F3F">
        <w:rPr>
          <w:rFonts w:eastAsia="SimSun"/>
          <w:sz w:val="20"/>
          <w:szCs w:val="20"/>
          <w:lang w:eastAsia="zh-CN"/>
        </w:rPr>
        <w:t xml:space="preserve">. </w:t>
      </w:r>
    </w:p>
    <w:p w14:paraId="3EB683A5" w14:textId="45E95D33" w:rsidR="00C266BB" w:rsidRPr="00B9694B" w:rsidRDefault="006B21CD" w:rsidP="00B9694B">
      <w:pPr>
        <w:pStyle w:val="Paragraph"/>
        <w:spacing w:line="360" w:lineRule="auto"/>
        <w:jc w:val="both"/>
        <w:rPr>
          <w:rFonts w:eastAsia="SimSun"/>
          <w:sz w:val="20"/>
          <w:szCs w:val="20"/>
          <w:lang w:eastAsia="zh-CN"/>
        </w:rPr>
      </w:pPr>
      <w:r w:rsidRPr="00835F3F">
        <w:rPr>
          <w:rFonts w:eastAsia="SimSun"/>
          <w:sz w:val="20"/>
          <w:szCs w:val="20"/>
          <w:lang w:eastAsia="zh-CN"/>
        </w:rPr>
        <w:t>Beyond the 5 features, generally, the junctions</w:t>
      </w:r>
      <w:r w:rsidR="00F7385F" w:rsidRPr="00835F3F">
        <w:rPr>
          <w:rFonts w:eastAsia="SimSun"/>
          <w:sz w:val="20"/>
          <w:szCs w:val="20"/>
          <w:lang w:eastAsia="zh-CN"/>
        </w:rPr>
        <w:t>'</w:t>
      </w:r>
      <w:r w:rsidRPr="00835F3F">
        <w:rPr>
          <w:rFonts w:eastAsia="SimSun"/>
          <w:sz w:val="20"/>
          <w:szCs w:val="20"/>
          <w:lang w:eastAsia="zh-CN"/>
        </w:rPr>
        <w:t xml:space="preserve"> SVI features are more important than the structure and facility features of junctions.</w:t>
      </w:r>
      <w:r w:rsidR="008F3596" w:rsidRPr="00835F3F">
        <w:rPr>
          <w:rFonts w:eastAsia="SimSun"/>
          <w:sz w:val="20"/>
          <w:szCs w:val="20"/>
          <w:lang w:eastAsia="zh-CN"/>
        </w:rPr>
        <w:t xml:space="preserve"> Typically, sky, building and sidewalks are the most important features in the SVI feature group. </w:t>
      </w:r>
      <w:r w:rsidR="008C12F4" w:rsidRPr="00835F3F">
        <w:rPr>
          <w:rFonts w:eastAsia="SimSun"/>
          <w:sz w:val="20"/>
          <w:szCs w:val="20"/>
          <w:lang w:eastAsia="zh-CN"/>
        </w:rPr>
        <w:t>T</w:t>
      </w:r>
      <w:r w:rsidR="008F3596" w:rsidRPr="00835F3F">
        <w:rPr>
          <w:rFonts w:eastAsia="SimSun"/>
          <w:sz w:val="20"/>
          <w:szCs w:val="20"/>
          <w:lang w:eastAsia="zh-CN"/>
        </w:rPr>
        <w:t xml:space="preserve">he </w:t>
      </w:r>
      <w:r w:rsidR="008C12F4" w:rsidRPr="00835F3F">
        <w:rPr>
          <w:rFonts w:eastAsia="SimSun"/>
          <w:sz w:val="20"/>
          <w:szCs w:val="20"/>
          <w:lang w:eastAsia="zh-CN"/>
        </w:rPr>
        <w:t xml:space="preserve">minmum distance between </w:t>
      </w:r>
      <w:r w:rsidR="006809E2">
        <w:rPr>
          <w:rFonts w:eastAsia="SimSun"/>
          <w:sz w:val="20"/>
          <w:szCs w:val="20"/>
          <w:lang w:eastAsia="zh-CN"/>
        </w:rPr>
        <w:t>junction</w:t>
      </w:r>
      <w:r w:rsidR="008C12F4" w:rsidRPr="00835F3F">
        <w:rPr>
          <w:rFonts w:eastAsia="SimSun"/>
          <w:sz w:val="20"/>
          <w:szCs w:val="20"/>
          <w:lang w:eastAsia="zh-CN"/>
        </w:rPr>
        <w:t>s, and the existense of crossing and traffic light also ranked higher in features related to the structure and facility of junctions.</w:t>
      </w:r>
      <w:r w:rsidR="00B9694B">
        <w:rPr>
          <w:rFonts w:eastAsia="SimSun"/>
          <w:sz w:val="20"/>
          <w:szCs w:val="20"/>
          <w:lang w:eastAsia="zh-CN"/>
        </w:rPr>
        <w:t xml:space="preserve"> </w:t>
      </w:r>
      <w:r w:rsidR="008C12F4" w:rsidRPr="00835F3F">
        <w:rPr>
          <w:rFonts w:eastAsia="SimSun"/>
          <w:sz w:val="20"/>
          <w:szCs w:val="20"/>
          <w:lang w:eastAsia="zh-CN"/>
        </w:rPr>
        <w:t xml:space="preserve">The complexity of street view features, and almost all </w:t>
      </w:r>
      <w:r w:rsidR="008C12F4" w:rsidRPr="00835F3F">
        <w:rPr>
          <w:rFonts w:eastAsia="SimSun"/>
          <w:sz w:val="20"/>
          <w:szCs w:val="20"/>
          <w:lang w:eastAsia="zh-CN"/>
        </w:rPr>
        <w:lastRenderedPageBreak/>
        <w:t>the POI  related features are not so important in the classification model.</w:t>
      </w:r>
      <w:r w:rsidR="00C266BB">
        <w:rPr>
          <w:sz w:val="20"/>
          <w:szCs w:val="20"/>
        </w:rPr>
        <w:t xml:space="preserve"> </w:t>
      </w:r>
      <w:r w:rsidR="00C266BB">
        <w:rPr>
          <w:rFonts w:eastAsia="SimSun"/>
          <w:sz w:val="20"/>
          <w:szCs w:val="20"/>
        </w:rPr>
        <w:t>Though findings from f</w:t>
      </w:r>
      <w:r w:rsidR="00C266BB" w:rsidRPr="00835F3F">
        <w:rPr>
          <w:rFonts w:eastAsia="SimSun"/>
          <w:sz w:val="20"/>
          <w:szCs w:val="20"/>
        </w:rPr>
        <w:t>eature importance</w:t>
      </w:r>
      <w:r w:rsidR="00C266BB">
        <w:rPr>
          <w:rFonts w:eastAsia="SimSun"/>
          <w:sz w:val="20"/>
          <w:szCs w:val="20"/>
        </w:rPr>
        <w:t xml:space="preserve"> above, f</w:t>
      </w:r>
      <w:r w:rsidR="00C266BB" w:rsidRPr="00835F3F">
        <w:rPr>
          <w:rFonts w:eastAsia="SimSun"/>
          <w:sz w:val="20"/>
          <w:szCs w:val="20"/>
        </w:rPr>
        <w:t xml:space="preserve">eature importance </w:t>
      </w:r>
      <w:r w:rsidR="00C266BB">
        <w:rPr>
          <w:rFonts w:eastAsia="SimSun"/>
          <w:sz w:val="20"/>
          <w:szCs w:val="20"/>
        </w:rPr>
        <w:t xml:space="preserve">only </w:t>
      </w:r>
      <w:r w:rsidR="00C266BB" w:rsidRPr="00835F3F">
        <w:rPr>
          <w:rFonts w:eastAsia="SimSun"/>
          <w:sz w:val="20"/>
          <w:szCs w:val="20"/>
        </w:rPr>
        <w:t xml:space="preserve">refers </w:t>
      </w:r>
      <w:r w:rsidR="00C266BB">
        <w:rPr>
          <w:rFonts w:eastAsia="SimSun"/>
          <w:sz w:val="20"/>
          <w:szCs w:val="20"/>
        </w:rPr>
        <w:t>to how</w:t>
      </w:r>
      <w:r w:rsidR="00C266BB" w:rsidRPr="00835F3F">
        <w:rPr>
          <w:rFonts w:eastAsia="SimSun"/>
          <w:sz w:val="20"/>
          <w:szCs w:val="20"/>
        </w:rPr>
        <w:t xml:space="preserve"> features are</w:t>
      </w:r>
      <w:r w:rsidR="00C266BB">
        <w:rPr>
          <w:rFonts w:eastAsia="SimSun"/>
          <w:sz w:val="20"/>
          <w:szCs w:val="20"/>
        </w:rPr>
        <w:t xml:space="preserve"> </w:t>
      </w:r>
      <w:r w:rsidR="00C266BB" w:rsidRPr="00835F3F">
        <w:rPr>
          <w:rFonts w:eastAsia="SimSun"/>
          <w:sz w:val="20"/>
          <w:szCs w:val="20"/>
        </w:rPr>
        <w:t xml:space="preserve">useful when building a </w:t>
      </w:r>
      <w:r w:rsidR="00C266BB">
        <w:rPr>
          <w:rFonts w:eastAsia="SimSun"/>
          <w:sz w:val="20"/>
          <w:szCs w:val="20"/>
        </w:rPr>
        <w:t xml:space="preserve">specific </w:t>
      </w:r>
      <w:r w:rsidR="00C266BB" w:rsidRPr="00835F3F">
        <w:rPr>
          <w:rFonts w:eastAsia="SimSun"/>
          <w:sz w:val="20"/>
          <w:szCs w:val="20"/>
        </w:rPr>
        <w:t>model</w:t>
      </w:r>
      <w:r w:rsidR="00C266BB">
        <w:rPr>
          <w:rFonts w:eastAsia="SimSun"/>
          <w:sz w:val="20"/>
          <w:szCs w:val="20"/>
        </w:rPr>
        <w:t xml:space="preserve"> and</w:t>
      </w:r>
      <w:r w:rsidR="00C266BB" w:rsidRPr="00835F3F">
        <w:rPr>
          <w:rFonts w:eastAsia="SimSun"/>
          <w:sz w:val="20"/>
          <w:szCs w:val="20"/>
        </w:rPr>
        <w:t xml:space="preserve"> should not be interpreted as direct dependencies between predictors and targets.</w:t>
      </w:r>
    </w:p>
    <w:p w14:paraId="33540E30" w14:textId="7AE538CA" w:rsidR="008C12F4" w:rsidRDefault="008C12F4" w:rsidP="001A39FC">
      <w:pPr>
        <w:pStyle w:val="Newparagraph"/>
        <w:spacing w:line="360" w:lineRule="auto"/>
        <w:ind w:firstLine="0"/>
        <w:rPr>
          <w:rFonts w:eastAsia="SimSun"/>
          <w:sz w:val="20"/>
          <w:szCs w:val="20"/>
          <w:lang w:eastAsia="zh-CN"/>
        </w:rPr>
      </w:pPr>
    </w:p>
    <w:p w14:paraId="40F40D99" w14:textId="77777777" w:rsidR="00161177" w:rsidRPr="00835F3F" w:rsidRDefault="00161177" w:rsidP="001A39FC">
      <w:pPr>
        <w:pStyle w:val="Newparagraph"/>
        <w:spacing w:line="360" w:lineRule="auto"/>
        <w:ind w:firstLine="0"/>
        <w:rPr>
          <w:rFonts w:eastAsia="SimSun"/>
          <w:sz w:val="20"/>
          <w:szCs w:val="20"/>
          <w:lang w:eastAsia="zh-CN"/>
        </w:rPr>
      </w:pPr>
    </w:p>
    <w:p w14:paraId="5ADAFF8D" w14:textId="3A5FDE05" w:rsidR="001971A0" w:rsidRPr="00835F3F" w:rsidRDefault="004D3F8E" w:rsidP="001A39FC">
      <w:pPr>
        <w:pStyle w:val="Newparagraph"/>
        <w:spacing w:line="360" w:lineRule="auto"/>
        <w:ind w:firstLine="0"/>
        <w:jc w:val="center"/>
        <w:rPr>
          <w:rFonts w:eastAsia="SimSun"/>
          <w:sz w:val="20"/>
          <w:szCs w:val="20"/>
          <w:lang w:eastAsia="zh-CN"/>
        </w:rPr>
      </w:pPr>
      <w:commentRangeStart w:id="244"/>
      <w:commentRangeStart w:id="245"/>
      <w:commentRangeStart w:id="246"/>
      <w:commentRangeEnd w:id="244"/>
      <w:r w:rsidRPr="00835F3F">
        <w:rPr>
          <w:rStyle w:val="CommentReference"/>
          <w:rFonts w:eastAsia="SimSun"/>
          <w:sz w:val="20"/>
          <w:szCs w:val="20"/>
          <w:lang w:eastAsia="en-US"/>
        </w:rPr>
        <w:commentReference w:id="244"/>
      </w:r>
      <w:commentRangeEnd w:id="245"/>
      <w:r w:rsidR="00F33FF3" w:rsidRPr="00835F3F">
        <w:rPr>
          <w:rStyle w:val="CommentReference"/>
          <w:rFonts w:eastAsia="SimSun"/>
          <w:sz w:val="20"/>
          <w:szCs w:val="20"/>
          <w:lang w:eastAsia="en-US"/>
        </w:rPr>
        <w:commentReference w:id="245"/>
      </w:r>
      <w:commentRangeEnd w:id="246"/>
      <w:r w:rsidR="00F33FF3" w:rsidRPr="00835F3F">
        <w:rPr>
          <w:rStyle w:val="CommentReference"/>
          <w:rFonts w:eastAsia="SimSun"/>
          <w:sz w:val="20"/>
          <w:szCs w:val="20"/>
          <w:lang w:eastAsia="en-US"/>
        </w:rPr>
        <w:commentReference w:id="246"/>
      </w:r>
      <w:commentRangeStart w:id="247"/>
      <w:commentRangeStart w:id="248"/>
      <w:r w:rsidR="005B7B5D" w:rsidRPr="00835F3F">
        <w:rPr>
          <w:rFonts w:eastAsia="SimSun"/>
          <w:sz w:val="20"/>
          <w:szCs w:val="20"/>
        </w:rPr>
        <w:drawing>
          <wp:inline distT="0" distB="0" distL="0" distR="0" wp14:anchorId="55B3B2E6" wp14:editId="2E391521">
            <wp:extent cx="5731510" cy="3926840"/>
            <wp:effectExtent l="0" t="0" r="2540" b="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26840"/>
                    </a:xfrm>
                    <a:prstGeom prst="rect">
                      <a:avLst/>
                    </a:prstGeom>
                    <a:noFill/>
                    <a:ln>
                      <a:noFill/>
                    </a:ln>
                  </pic:spPr>
                </pic:pic>
              </a:graphicData>
            </a:graphic>
          </wp:inline>
        </w:drawing>
      </w:r>
      <w:commentRangeEnd w:id="247"/>
      <w:r w:rsidR="004B0173" w:rsidRPr="00835F3F">
        <w:rPr>
          <w:rStyle w:val="CommentReference"/>
          <w:rFonts w:eastAsia="SimSun"/>
          <w:sz w:val="20"/>
          <w:szCs w:val="20"/>
          <w:lang w:eastAsia="en-US"/>
        </w:rPr>
        <w:commentReference w:id="247"/>
      </w:r>
      <w:commentRangeEnd w:id="248"/>
      <w:r w:rsidR="004B0173" w:rsidRPr="00835F3F">
        <w:rPr>
          <w:rStyle w:val="CommentReference"/>
          <w:rFonts w:eastAsia="SimSun"/>
          <w:sz w:val="20"/>
          <w:szCs w:val="20"/>
          <w:lang w:eastAsia="en-US"/>
        </w:rPr>
        <w:commentReference w:id="248"/>
      </w:r>
    </w:p>
    <w:p w14:paraId="507D1B7D" w14:textId="72F5876C" w:rsidR="00A21912" w:rsidRPr="00835F3F" w:rsidRDefault="00A21912" w:rsidP="001A39FC">
      <w:pPr>
        <w:spacing w:line="360" w:lineRule="auto"/>
        <w:rPr>
          <w:sz w:val="20"/>
          <w:szCs w:val="20"/>
        </w:rPr>
      </w:pPr>
    </w:p>
    <w:p w14:paraId="2BF0FF9E" w14:textId="3DFA9BD8" w:rsidR="00F63A28" w:rsidRPr="00835F3F" w:rsidRDefault="0028114D" w:rsidP="001A39FC">
      <w:pPr>
        <w:spacing w:line="360" w:lineRule="auto"/>
        <w:rPr>
          <w:sz w:val="20"/>
          <w:szCs w:val="20"/>
        </w:rPr>
      </w:pPr>
      <w:r w:rsidRPr="00067C1C">
        <w:rPr>
          <w:b/>
          <w:bCs/>
          <w:sz w:val="20"/>
          <w:szCs w:val="20"/>
        </w:rPr>
        <w:t xml:space="preserve">Figure </w:t>
      </w:r>
      <w:r w:rsidR="007800E4" w:rsidRPr="00067C1C">
        <w:rPr>
          <w:b/>
          <w:bCs/>
          <w:sz w:val="20"/>
          <w:szCs w:val="20"/>
        </w:rPr>
        <w:t>8</w:t>
      </w:r>
      <w:r w:rsidR="00067C1C" w:rsidRPr="00067C1C">
        <w:rPr>
          <w:b/>
          <w:bCs/>
          <w:sz w:val="20"/>
          <w:szCs w:val="20"/>
        </w:rPr>
        <w:t>.</w:t>
      </w:r>
      <w:r w:rsidR="00067C1C">
        <w:rPr>
          <w:sz w:val="20"/>
          <w:szCs w:val="20"/>
        </w:rPr>
        <w:t xml:space="preserve"> Boxplot of the Feature Importance Scores</w:t>
      </w:r>
    </w:p>
    <w:p w14:paraId="1278CA17" w14:textId="75B3A2DD" w:rsidR="002A0CFC" w:rsidRPr="00835F3F" w:rsidRDefault="002A0CFC" w:rsidP="001A39FC">
      <w:pPr>
        <w:spacing w:line="360" w:lineRule="auto"/>
        <w:rPr>
          <w:sz w:val="20"/>
          <w:szCs w:val="20"/>
        </w:rPr>
      </w:pPr>
    </w:p>
    <w:p w14:paraId="4C9AD40D" w14:textId="6AC5D6B4" w:rsidR="006809E2" w:rsidRDefault="006809E2" w:rsidP="001A39FC">
      <w:pPr>
        <w:spacing w:line="360" w:lineRule="auto"/>
        <w:rPr>
          <w:sz w:val="20"/>
          <w:szCs w:val="20"/>
        </w:rPr>
      </w:pPr>
    </w:p>
    <w:p w14:paraId="42CAAB61" w14:textId="741D88F8" w:rsidR="006809E2" w:rsidRDefault="006809E2" w:rsidP="001A39FC">
      <w:pPr>
        <w:spacing w:line="360" w:lineRule="auto"/>
        <w:rPr>
          <w:sz w:val="20"/>
          <w:szCs w:val="20"/>
        </w:rPr>
      </w:pPr>
    </w:p>
    <w:p w14:paraId="2C1C7F0B" w14:textId="5C4280AB" w:rsidR="006809E2" w:rsidRDefault="006809E2" w:rsidP="001A39FC">
      <w:pPr>
        <w:spacing w:line="360" w:lineRule="auto"/>
        <w:rPr>
          <w:sz w:val="20"/>
          <w:szCs w:val="20"/>
        </w:rPr>
      </w:pPr>
    </w:p>
    <w:p w14:paraId="7E4EF862" w14:textId="369BC6C1" w:rsidR="006809E2" w:rsidRDefault="006809E2" w:rsidP="001A39FC">
      <w:pPr>
        <w:spacing w:line="360" w:lineRule="auto"/>
        <w:rPr>
          <w:sz w:val="20"/>
          <w:szCs w:val="20"/>
        </w:rPr>
      </w:pPr>
    </w:p>
    <w:p w14:paraId="1124BD65" w14:textId="49829904" w:rsidR="006809E2" w:rsidRDefault="006809E2" w:rsidP="001A39FC">
      <w:pPr>
        <w:spacing w:line="360" w:lineRule="auto"/>
        <w:rPr>
          <w:sz w:val="20"/>
          <w:szCs w:val="20"/>
        </w:rPr>
      </w:pPr>
    </w:p>
    <w:p w14:paraId="323519AD" w14:textId="3A26D8EA" w:rsidR="006809E2" w:rsidRDefault="006809E2" w:rsidP="001A39FC">
      <w:pPr>
        <w:spacing w:line="360" w:lineRule="auto"/>
        <w:rPr>
          <w:sz w:val="20"/>
          <w:szCs w:val="20"/>
        </w:rPr>
      </w:pPr>
    </w:p>
    <w:p w14:paraId="7F5C6564" w14:textId="24A94AE4" w:rsidR="006809E2" w:rsidRDefault="006809E2" w:rsidP="001A39FC">
      <w:pPr>
        <w:spacing w:line="360" w:lineRule="auto"/>
        <w:rPr>
          <w:sz w:val="20"/>
          <w:szCs w:val="20"/>
        </w:rPr>
      </w:pPr>
    </w:p>
    <w:p w14:paraId="0DAACCBF" w14:textId="6C7D6C8A" w:rsidR="00B9694B" w:rsidRDefault="00B9694B" w:rsidP="001A39FC">
      <w:pPr>
        <w:spacing w:line="360" w:lineRule="auto"/>
        <w:rPr>
          <w:sz w:val="20"/>
          <w:szCs w:val="20"/>
        </w:rPr>
      </w:pPr>
    </w:p>
    <w:p w14:paraId="22B9C9F8" w14:textId="4C85EEDB" w:rsidR="00B9694B" w:rsidRDefault="00B9694B" w:rsidP="001A39FC">
      <w:pPr>
        <w:spacing w:line="360" w:lineRule="auto"/>
        <w:rPr>
          <w:sz w:val="20"/>
          <w:szCs w:val="20"/>
        </w:rPr>
      </w:pPr>
    </w:p>
    <w:p w14:paraId="49293780" w14:textId="4D431193" w:rsidR="00B9694B" w:rsidRDefault="00B9694B" w:rsidP="001A39FC">
      <w:pPr>
        <w:spacing w:line="360" w:lineRule="auto"/>
        <w:rPr>
          <w:sz w:val="20"/>
          <w:szCs w:val="20"/>
        </w:rPr>
      </w:pPr>
    </w:p>
    <w:p w14:paraId="210619B5" w14:textId="0214FE6A" w:rsidR="00B9694B" w:rsidRDefault="00B9694B" w:rsidP="001A39FC">
      <w:pPr>
        <w:spacing w:line="360" w:lineRule="auto"/>
        <w:rPr>
          <w:sz w:val="20"/>
          <w:szCs w:val="20"/>
        </w:rPr>
      </w:pPr>
    </w:p>
    <w:p w14:paraId="7A70CAD2" w14:textId="5421E1D6" w:rsidR="00B9694B" w:rsidRDefault="00B9694B" w:rsidP="001A39FC">
      <w:pPr>
        <w:spacing w:line="360" w:lineRule="auto"/>
        <w:rPr>
          <w:sz w:val="20"/>
          <w:szCs w:val="20"/>
        </w:rPr>
      </w:pPr>
    </w:p>
    <w:p w14:paraId="32E1AFC7" w14:textId="17212163" w:rsidR="00B9694B" w:rsidRDefault="00B9694B" w:rsidP="001A39FC">
      <w:pPr>
        <w:spacing w:line="360" w:lineRule="auto"/>
        <w:rPr>
          <w:sz w:val="20"/>
          <w:szCs w:val="20"/>
        </w:rPr>
      </w:pPr>
    </w:p>
    <w:p w14:paraId="6D0AA05D" w14:textId="77777777" w:rsidR="00B9694B" w:rsidRDefault="00B9694B" w:rsidP="001A39FC">
      <w:pPr>
        <w:spacing w:line="360" w:lineRule="auto"/>
        <w:rPr>
          <w:sz w:val="20"/>
          <w:szCs w:val="20"/>
        </w:rPr>
      </w:pPr>
    </w:p>
    <w:p w14:paraId="2C996E89" w14:textId="153258BC" w:rsidR="006809E2" w:rsidRDefault="006809E2" w:rsidP="001A39FC">
      <w:pPr>
        <w:spacing w:line="360" w:lineRule="auto"/>
        <w:rPr>
          <w:sz w:val="20"/>
          <w:szCs w:val="20"/>
        </w:rPr>
      </w:pPr>
    </w:p>
    <w:p w14:paraId="4782EB67" w14:textId="77777777" w:rsidR="006809E2" w:rsidRPr="00835F3F" w:rsidRDefault="006809E2" w:rsidP="001A39FC">
      <w:pPr>
        <w:spacing w:line="360" w:lineRule="auto"/>
        <w:rPr>
          <w:sz w:val="20"/>
          <w:szCs w:val="20"/>
        </w:rPr>
      </w:pPr>
    </w:p>
    <w:p w14:paraId="2D9F0489" w14:textId="3877BDD6" w:rsidR="00B85CDC" w:rsidRPr="00835F3F" w:rsidRDefault="00B85CDC" w:rsidP="001A39FC">
      <w:pPr>
        <w:pStyle w:val="Heading1"/>
        <w:spacing w:line="360" w:lineRule="auto"/>
        <w:rPr>
          <w:rFonts w:cs="Times New Roman"/>
          <w:sz w:val="20"/>
          <w:szCs w:val="20"/>
        </w:rPr>
      </w:pPr>
      <w:r w:rsidRPr="00835F3F">
        <w:rPr>
          <w:rFonts w:cs="Times New Roman"/>
          <w:sz w:val="20"/>
          <w:szCs w:val="20"/>
        </w:rPr>
        <w:t xml:space="preserve">Discussion </w:t>
      </w:r>
    </w:p>
    <w:p w14:paraId="6F8366E5" w14:textId="77777777" w:rsidR="006809E2" w:rsidRPr="00835F3F" w:rsidRDefault="006809E2" w:rsidP="001A39FC">
      <w:pPr>
        <w:spacing w:line="360" w:lineRule="auto"/>
        <w:rPr>
          <w:rFonts w:eastAsia="SimSun"/>
          <w:sz w:val="20"/>
          <w:szCs w:val="20"/>
        </w:rPr>
      </w:pPr>
    </w:p>
    <w:p w14:paraId="3D907494" w14:textId="1905E7DD" w:rsidR="002C5E59" w:rsidRDefault="006809E2" w:rsidP="001A39FC">
      <w:pPr>
        <w:spacing w:line="360" w:lineRule="auto"/>
        <w:rPr>
          <w:rFonts w:eastAsia="SimSun"/>
          <w:b/>
          <w:bCs/>
          <w:sz w:val="20"/>
          <w:szCs w:val="20"/>
          <w:lang w:eastAsia="zh-CN"/>
        </w:rPr>
      </w:pPr>
      <w:r w:rsidRPr="006809E2">
        <w:rPr>
          <w:rFonts w:eastAsia="SimSun" w:hint="eastAsia"/>
          <w:b/>
          <w:bCs/>
          <w:sz w:val="20"/>
          <w:szCs w:val="20"/>
          <w:lang w:eastAsia="zh-CN"/>
        </w:rPr>
        <w:t>Global</w:t>
      </w:r>
      <w:r w:rsidRPr="006809E2">
        <w:rPr>
          <w:rFonts w:eastAsia="SimSun"/>
          <w:b/>
          <w:bCs/>
          <w:sz w:val="20"/>
          <w:szCs w:val="20"/>
          <w:lang w:eastAsia="zh-CN"/>
        </w:rPr>
        <w:t xml:space="preserve"> </w:t>
      </w:r>
      <w:r w:rsidR="00590DA7">
        <w:rPr>
          <w:rFonts w:eastAsia="SimSun"/>
          <w:b/>
          <w:bCs/>
          <w:sz w:val="20"/>
          <w:szCs w:val="20"/>
          <w:lang w:eastAsia="zh-CN"/>
        </w:rPr>
        <w:t xml:space="preserve">Features vs </w:t>
      </w:r>
      <w:r w:rsidRPr="006809E2">
        <w:rPr>
          <w:rFonts w:eastAsia="SimSun"/>
          <w:b/>
          <w:bCs/>
          <w:sz w:val="20"/>
          <w:szCs w:val="20"/>
          <w:lang w:eastAsia="zh-CN"/>
        </w:rPr>
        <w:t xml:space="preserve"> </w:t>
      </w:r>
      <w:r w:rsidR="00590DA7">
        <w:rPr>
          <w:rFonts w:eastAsia="SimSun"/>
          <w:b/>
          <w:bCs/>
          <w:sz w:val="20"/>
          <w:szCs w:val="20"/>
          <w:lang w:eastAsia="zh-CN"/>
        </w:rPr>
        <w:t>L</w:t>
      </w:r>
      <w:r w:rsidRPr="006809E2">
        <w:rPr>
          <w:rFonts w:eastAsia="SimSun"/>
          <w:b/>
          <w:bCs/>
          <w:sz w:val="20"/>
          <w:szCs w:val="20"/>
          <w:lang w:eastAsia="zh-CN"/>
        </w:rPr>
        <w:t>ocal</w:t>
      </w:r>
      <w:r w:rsidR="00590DA7">
        <w:rPr>
          <w:rFonts w:eastAsia="SimSun"/>
          <w:b/>
          <w:bCs/>
          <w:sz w:val="20"/>
          <w:szCs w:val="20"/>
          <w:lang w:eastAsia="zh-CN"/>
        </w:rPr>
        <w:t xml:space="preserve"> Features</w:t>
      </w:r>
    </w:p>
    <w:p w14:paraId="129CC681" w14:textId="77777777" w:rsidR="00B22B5E" w:rsidRPr="006809E2" w:rsidRDefault="00B22B5E" w:rsidP="001A39FC">
      <w:pPr>
        <w:spacing w:line="360" w:lineRule="auto"/>
        <w:rPr>
          <w:rFonts w:eastAsia="SimSun"/>
          <w:b/>
          <w:bCs/>
          <w:sz w:val="20"/>
          <w:szCs w:val="20"/>
        </w:rPr>
      </w:pPr>
    </w:p>
    <w:p w14:paraId="6BA4445E" w14:textId="2BE1A402" w:rsidR="006C3EC8" w:rsidRDefault="00B22B5E" w:rsidP="00BB480F">
      <w:pPr>
        <w:spacing w:line="360" w:lineRule="auto"/>
        <w:jc w:val="both"/>
        <w:rPr>
          <w:sz w:val="20"/>
          <w:szCs w:val="20"/>
          <w:lang w:eastAsia="zh-CN"/>
        </w:rPr>
      </w:pPr>
      <w:r>
        <w:rPr>
          <w:rFonts w:eastAsia="SimSun"/>
          <w:sz w:val="20"/>
          <w:szCs w:val="20"/>
        </w:rPr>
        <w:t xml:space="preserve">In this study, it is found that </w:t>
      </w:r>
      <w:r w:rsidR="008D4C57" w:rsidRPr="00835F3F">
        <w:rPr>
          <w:sz w:val="20"/>
          <w:szCs w:val="20"/>
          <w:lang w:eastAsia="zh-CN"/>
        </w:rPr>
        <w:t>variables</w:t>
      </w:r>
      <w:r w:rsidR="008D4C57">
        <w:rPr>
          <w:sz w:val="20"/>
          <w:szCs w:val="20"/>
          <w:lang w:eastAsia="zh-CN"/>
        </w:rPr>
        <w:t xml:space="preserve"> capturing more</w:t>
      </w:r>
      <w:r w:rsidRPr="00835F3F">
        <w:rPr>
          <w:sz w:val="20"/>
          <w:szCs w:val="20"/>
          <w:lang w:eastAsia="zh-CN"/>
        </w:rPr>
        <w:t xml:space="preserve"> global information about road and urban systems</w:t>
      </w:r>
      <w:r w:rsidR="008D4C57">
        <w:rPr>
          <w:sz w:val="20"/>
          <w:szCs w:val="20"/>
          <w:lang w:eastAsia="zh-CN"/>
        </w:rPr>
        <w:t xml:space="preserve"> have a </w:t>
      </w:r>
      <w:r w:rsidRPr="00835F3F">
        <w:rPr>
          <w:sz w:val="20"/>
          <w:szCs w:val="20"/>
          <w:lang w:eastAsia="zh-CN"/>
        </w:rPr>
        <w:t xml:space="preserve"> stronger predictive </w:t>
      </w:r>
      <w:r w:rsidR="004332E7">
        <w:rPr>
          <w:sz w:val="20"/>
          <w:szCs w:val="20"/>
          <w:lang w:eastAsia="zh-CN"/>
        </w:rPr>
        <w:t>capability</w:t>
      </w:r>
      <w:r w:rsidRPr="00835F3F">
        <w:rPr>
          <w:sz w:val="20"/>
          <w:szCs w:val="20"/>
          <w:lang w:eastAsia="zh-CN"/>
        </w:rPr>
        <w:t xml:space="preserve"> </w:t>
      </w:r>
      <w:r w:rsidR="008D4C57">
        <w:rPr>
          <w:sz w:val="20"/>
          <w:szCs w:val="20"/>
          <w:lang w:eastAsia="zh-CN"/>
        </w:rPr>
        <w:t>for</w:t>
      </w:r>
      <w:r w:rsidRPr="00835F3F">
        <w:rPr>
          <w:sz w:val="20"/>
          <w:szCs w:val="20"/>
          <w:lang w:eastAsia="zh-CN"/>
        </w:rPr>
        <w:t xml:space="preserve"> </w:t>
      </w:r>
      <w:r>
        <w:rPr>
          <w:sz w:val="20"/>
          <w:szCs w:val="20"/>
          <w:lang w:eastAsia="zh-CN"/>
        </w:rPr>
        <w:t>junction</w:t>
      </w:r>
      <w:r w:rsidRPr="00835F3F">
        <w:rPr>
          <w:sz w:val="20"/>
          <w:szCs w:val="20"/>
          <w:lang w:eastAsia="zh-CN"/>
        </w:rPr>
        <w:t xml:space="preserve"> risk.</w:t>
      </w:r>
      <w:r w:rsidR="008D4C57">
        <w:rPr>
          <w:sz w:val="20"/>
          <w:szCs w:val="20"/>
          <w:lang w:eastAsia="zh-CN"/>
        </w:rPr>
        <w:t xml:space="preserve"> Specifically, a</w:t>
      </w:r>
      <w:r w:rsidR="008D4C57" w:rsidRPr="00835F3F">
        <w:rPr>
          <w:sz w:val="20"/>
          <w:szCs w:val="20"/>
          <w:lang w:eastAsia="zh-CN"/>
        </w:rPr>
        <w:t xml:space="preserve">mong the </w:t>
      </w:r>
      <w:r w:rsidR="008D4C57">
        <w:rPr>
          <w:sz w:val="20"/>
          <w:szCs w:val="20"/>
          <w:lang w:eastAsia="zh-CN"/>
        </w:rPr>
        <w:t xml:space="preserve">default </w:t>
      </w:r>
      <w:r w:rsidR="004332E7">
        <w:rPr>
          <w:sz w:val="20"/>
          <w:szCs w:val="20"/>
          <w:lang w:eastAsia="zh-CN"/>
        </w:rPr>
        <w:t>random forest classifiers</w:t>
      </w:r>
      <w:r w:rsidR="008D4C57" w:rsidRPr="00835F3F">
        <w:rPr>
          <w:sz w:val="20"/>
          <w:szCs w:val="20"/>
          <w:lang w:eastAsia="zh-CN"/>
        </w:rPr>
        <w:t xml:space="preserve"> based on single variable</w:t>
      </w:r>
      <w:r w:rsidR="004332E7">
        <w:rPr>
          <w:sz w:val="20"/>
          <w:szCs w:val="20"/>
          <w:lang w:eastAsia="zh-CN"/>
        </w:rPr>
        <w:t xml:space="preserve"> group</w:t>
      </w:r>
      <w:r w:rsidR="008D4C57" w:rsidRPr="00835F3F">
        <w:rPr>
          <w:sz w:val="20"/>
          <w:szCs w:val="20"/>
          <w:lang w:eastAsia="zh-CN"/>
        </w:rPr>
        <w:t xml:space="preserve">, the model based on </w:t>
      </w:r>
      <w:r w:rsidR="00B2681F" w:rsidRPr="00835F3F">
        <w:rPr>
          <w:sz w:val="20"/>
          <w:szCs w:val="20"/>
          <w:lang w:eastAsia="zh-CN"/>
        </w:rPr>
        <w:t xml:space="preserve">road </w:t>
      </w:r>
      <w:r w:rsidR="00B2681F">
        <w:rPr>
          <w:sz w:val="20"/>
          <w:szCs w:val="20"/>
          <w:lang w:eastAsia="zh-CN"/>
        </w:rPr>
        <w:t>network configuration features, which</w:t>
      </w:r>
      <w:r w:rsidR="00B2681F" w:rsidRPr="00835F3F">
        <w:rPr>
          <w:rFonts w:eastAsia="SimSun"/>
          <w:sz w:val="20"/>
          <w:szCs w:val="20"/>
        </w:rPr>
        <w:t xml:space="preserve"> represent the</w:t>
      </w:r>
      <w:r w:rsidR="00B2681F" w:rsidRPr="00B2681F">
        <w:rPr>
          <w:sz w:val="20"/>
          <w:szCs w:val="20"/>
          <w:lang w:eastAsia="zh-CN"/>
        </w:rPr>
        <w:t xml:space="preserve"> </w:t>
      </w:r>
      <w:r w:rsidR="00B2681F" w:rsidRPr="00835F3F">
        <w:rPr>
          <w:sz w:val="20"/>
          <w:szCs w:val="20"/>
          <w:lang w:eastAsia="zh-CN"/>
        </w:rPr>
        <w:t>multi-scale</w:t>
      </w:r>
      <w:r w:rsidR="00B2681F" w:rsidRPr="00835F3F">
        <w:rPr>
          <w:rFonts w:eastAsia="SimSun"/>
          <w:sz w:val="20"/>
          <w:szCs w:val="20"/>
        </w:rPr>
        <w:t xml:space="preserve"> spatial connections</w:t>
      </w:r>
      <w:r w:rsidR="008D4C57" w:rsidRPr="00835F3F">
        <w:rPr>
          <w:sz w:val="20"/>
          <w:szCs w:val="20"/>
          <w:lang w:eastAsia="zh-CN"/>
        </w:rPr>
        <w:t xml:space="preserve"> performed </w:t>
      </w:r>
      <w:r w:rsidR="004332E7">
        <w:rPr>
          <w:sz w:val="20"/>
          <w:szCs w:val="20"/>
          <w:lang w:eastAsia="zh-CN"/>
        </w:rPr>
        <w:t xml:space="preserve">the </w:t>
      </w:r>
      <w:r w:rsidR="008D4C57" w:rsidRPr="00835F3F">
        <w:rPr>
          <w:sz w:val="20"/>
          <w:szCs w:val="20"/>
          <w:lang w:eastAsia="zh-CN"/>
        </w:rPr>
        <w:t>best</w:t>
      </w:r>
      <w:r w:rsidR="008D4C57">
        <w:rPr>
          <w:sz w:val="20"/>
          <w:szCs w:val="20"/>
          <w:lang w:eastAsia="zh-CN"/>
        </w:rPr>
        <w:t>.</w:t>
      </w:r>
      <w:r w:rsidR="006C3EC8">
        <w:rPr>
          <w:sz w:val="20"/>
          <w:szCs w:val="20"/>
          <w:lang w:eastAsia="zh-CN"/>
        </w:rPr>
        <w:t xml:space="preserve"> </w:t>
      </w:r>
      <w:r w:rsidR="002447DF" w:rsidRPr="00835F3F">
        <w:rPr>
          <w:rFonts w:eastAsia="SimSun"/>
          <w:sz w:val="20"/>
          <w:szCs w:val="20"/>
        </w:rPr>
        <w:t xml:space="preserve">In </w:t>
      </w:r>
      <w:r>
        <w:rPr>
          <w:rFonts w:eastAsia="SimSun"/>
          <w:sz w:val="20"/>
          <w:szCs w:val="20"/>
        </w:rPr>
        <w:t>the tuned</w:t>
      </w:r>
      <w:r w:rsidR="002447DF" w:rsidRPr="00835F3F">
        <w:rPr>
          <w:rFonts w:eastAsia="SimSun"/>
          <w:sz w:val="20"/>
          <w:szCs w:val="20"/>
        </w:rPr>
        <w:t xml:space="preserve"> model</w:t>
      </w:r>
      <w:r w:rsidR="008D4C57" w:rsidRPr="008D4C57">
        <w:rPr>
          <w:sz w:val="20"/>
          <w:szCs w:val="20"/>
          <w:lang w:eastAsia="zh-CN"/>
        </w:rPr>
        <w:t xml:space="preserve"> </w:t>
      </w:r>
      <w:r w:rsidR="008D4C57" w:rsidRPr="00835F3F">
        <w:rPr>
          <w:sz w:val="20"/>
          <w:szCs w:val="20"/>
          <w:lang w:eastAsia="zh-CN"/>
        </w:rPr>
        <w:t>based on all variables</w:t>
      </w:r>
      <w:r w:rsidR="002447DF" w:rsidRPr="00835F3F">
        <w:rPr>
          <w:rFonts w:eastAsia="SimSun"/>
          <w:sz w:val="20"/>
          <w:szCs w:val="20"/>
        </w:rPr>
        <w:t xml:space="preserve">, the </w:t>
      </w:r>
      <w:r w:rsidR="00667265">
        <w:rPr>
          <w:rFonts w:eastAsia="SimSun"/>
          <w:sz w:val="20"/>
          <w:szCs w:val="20"/>
        </w:rPr>
        <w:t>features of</w:t>
      </w:r>
      <w:r w:rsidR="002447DF" w:rsidRPr="00835F3F">
        <w:rPr>
          <w:rFonts w:eastAsia="SimSun"/>
          <w:sz w:val="20"/>
          <w:szCs w:val="20"/>
        </w:rPr>
        <w:t xml:space="preserve"> </w:t>
      </w:r>
      <w:r w:rsidR="00590DA7">
        <w:rPr>
          <w:rFonts w:eastAsia="SimSun"/>
          <w:sz w:val="20"/>
          <w:szCs w:val="20"/>
        </w:rPr>
        <w:t>NAIN</w:t>
      </w:r>
      <w:r w:rsidR="00B2681F">
        <w:rPr>
          <w:rFonts w:eastAsia="SimSun"/>
          <w:sz w:val="20"/>
          <w:szCs w:val="20"/>
        </w:rPr>
        <w:t>r800, NAINr</w:t>
      </w:r>
      <w:r w:rsidR="006C3EC8">
        <w:rPr>
          <w:rFonts w:eastAsia="SimSun"/>
          <w:sz w:val="20"/>
          <w:szCs w:val="20"/>
        </w:rPr>
        <w:t>3200</w:t>
      </w:r>
      <w:r w:rsidR="00590DA7">
        <w:rPr>
          <w:rFonts w:eastAsia="SimSun"/>
          <w:sz w:val="20"/>
          <w:szCs w:val="20"/>
        </w:rPr>
        <w:t xml:space="preserve"> </w:t>
      </w:r>
      <w:r w:rsidR="002447DF" w:rsidRPr="00835F3F">
        <w:rPr>
          <w:rFonts w:eastAsia="SimSun"/>
          <w:sz w:val="20"/>
          <w:szCs w:val="20"/>
        </w:rPr>
        <w:t xml:space="preserve">and </w:t>
      </w:r>
      <w:r w:rsidR="00590DA7">
        <w:rPr>
          <w:rFonts w:eastAsia="SimSun"/>
          <w:sz w:val="20"/>
          <w:szCs w:val="20"/>
        </w:rPr>
        <w:t>NACH</w:t>
      </w:r>
      <w:r w:rsidR="006C3EC8">
        <w:rPr>
          <w:rFonts w:eastAsia="SimSun"/>
          <w:sz w:val="20"/>
          <w:szCs w:val="20"/>
        </w:rPr>
        <w:t>r3200</w:t>
      </w:r>
      <w:r w:rsidR="00B2681F">
        <w:rPr>
          <w:rFonts w:eastAsia="SimSun"/>
          <w:sz w:val="20"/>
          <w:szCs w:val="20"/>
        </w:rPr>
        <w:t xml:space="preserve"> </w:t>
      </w:r>
      <w:r w:rsidR="002447DF" w:rsidRPr="00835F3F">
        <w:rPr>
          <w:rFonts w:eastAsia="SimSun"/>
          <w:sz w:val="20"/>
          <w:szCs w:val="20"/>
        </w:rPr>
        <w:t xml:space="preserve">, and the grades of roads participating in the formation of </w:t>
      </w:r>
      <w:r w:rsidR="006809E2">
        <w:rPr>
          <w:rFonts w:eastAsia="SimSun"/>
          <w:sz w:val="20"/>
          <w:szCs w:val="20"/>
        </w:rPr>
        <w:t>junctions</w:t>
      </w:r>
      <w:r w:rsidR="002447DF" w:rsidRPr="00835F3F">
        <w:rPr>
          <w:rFonts w:eastAsia="SimSun"/>
          <w:sz w:val="20"/>
          <w:szCs w:val="20"/>
        </w:rPr>
        <w:t xml:space="preserve">, </w:t>
      </w:r>
      <w:r>
        <w:rPr>
          <w:rFonts w:eastAsia="SimSun"/>
          <w:sz w:val="20"/>
          <w:szCs w:val="20"/>
        </w:rPr>
        <w:t xml:space="preserve">are genrally </w:t>
      </w:r>
      <w:r w:rsidR="00667265">
        <w:rPr>
          <w:rFonts w:eastAsia="SimSun"/>
          <w:sz w:val="20"/>
          <w:szCs w:val="20"/>
        </w:rPr>
        <w:t>more important</w:t>
      </w:r>
      <w:r w:rsidR="002447DF" w:rsidRPr="00835F3F">
        <w:rPr>
          <w:rFonts w:eastAsia="SimSun"/>
          <w:sz w:val="20"/>
          <w:szCs w:val="20"/>
        </w:rPr>
        <w:t xml:space="preserve"> than </w:t>
      </w:r>
      <w:r>
        <w:rPr>
          <w:rFonts w:eastAsia="SimSun"/>
          <w:sz w:val="20"/>
          <w:szCs w:val="20"/>
        </w:rPr>
        <w:t>the features only</w:t>
      </w:r>
      <w:r w:rsidR="002447DF" w:rsidRPr="00835F3F">
        <w:rPr>
          <w:rFonts w:eastAsia="SimSun"/>
          <w:sz w:val="20"/>
          <w:szCs w:val="20"/>
        </w:rPr>
        <w:t xml:space="preserve"> representing the local characteristics of the built environment</w:t>
      </w:r>
      <w:r w:rsidR="006C3EC8">
        <w:rPr>
          <w:rFonts w:eastAsia="SimSun"/>
          <w:sz w:val="20"/>
          <w:szCs w:val="20"/>
        </w:rPr>
        <w:t xml:space="preserve">. The typical local features </w:t>
      </w:r>
      <w:r w:rsidR="00667265">
        <w:rPr>
          <w:rFonts w:eastAsia="SimSun"/>
          <w:sz w:val="20"/>
          <w:szCs w:val="20"/>
        </w:rPr>
        <w:t xml:space="preserve">gained poor performance </w:t>
      </w:r>
      <w:r w:rsidR="006C3EC8">
        <w:rPr>
          <w:rFonts w:eastAsia="SimSun"/>
          <w:sz w:val="20"/>
          <w:szCs w:val="20"/>
        </w:rPr>
        <w:t>include</w:t>
      </w:r>
      <w:r w:rsidR="002447DF" w:rsidRPr="00835F3F">
        <w:rPr>
          <w:rFonts w:eastAsia="SimSun"/>
          <w:sz w:val="20"/>
          <w:szCs w:val="20"/>
        </w:rPr>
        <w:t xml:space="preserve"> the number of different POIs at junciotns,</w:t>
      </w:r>
      <w:r>
        <w:rPr>
          <w:rFonts w:eastAsia="SimSun"/>
          <w:sz w:val="20"/>
          <w:szCs w:val="20"/>
        </w:rPr>
        <w:t xml:space="preserve"> and</w:t>
      </w:r>
      <w:r w:rsidR="002447DF" w:rsidRPr="00835F3F">
        <w:rPr>
          <w:rFonts w:eastAsia="SimSun"/>
          <w:sz w:val="20"/>
          <w:szCs w:val="20"/>
        </w:rPr>
        <w:t xml:space="preserve"> trees, walls and other visual elements</w:t>
      </w:r>
      <w:r w:rsidR="006C3EC8">
        <w:rPr>
          <w:rFonts w:eastAsia="SimSun"/>
          <w:sz w:val="20"/>
          <w:szCs w:val="20"/>
        </w:rPr>
        <w:t xml:space="preserve"> in the juncitons’ street view</w:t>
      </w:r>
      <w:r w:rsidR="002447DF" w:rsidRPr="00835F3F">
        <w:rPr>
          <w:rFonts w:eastAsia="SimSun"/>
          <w:sz w:val="20"/>
          <w:szCs w:val="20"/>
        </w:rPr>
        <w:t xml:space="preserve">. </w:t>
      </w:r>
      <w:r>
        <w:rPr>
          <w:sz w:val="20"/>
          <w:szCs w:val="20"/>
          <w:lang w:eastAsia="zh-CN"/>
        </w:rPr>
        <w:t>The finding suggest</w:t>
      </w:r>
      <w:r w:rsidR="00667265">
        <w:rPr>
          <w:sz w:val="20"/>
          <w:szCs w:val="20"/>
          <w:lang w:eastAsia="zh-CN"/>
        </w:rPr>
        <w:t>s</w:t>
      </w:r>
      <w:r>
        <w:rPr>
          <w:sz w:val="20"/>
          <w:szCs w:val="20"/>
          <w:lang w:eastAsia="zh-CN"/>
        </w:rPr>
        <w:t xml:space="preserve"> that t</w:t>
      </w:r>
      <w:r w:rsidR="002447DF" w:rsidRPr="00835F3F">
        <w:rPr>
          <w:sz w:val="20"/>
          <w:szCs w:val="20"/>
          <w:lang w:eastAsia="zh-CN"/>
        </w:rPr>
        <w:t xml:space="preserve">raffic risk at road junctions should be considered </w:t>
      </w:r>
      <w:r>
        <w:rPr>
          <w:sz w:val="20"/>
          <w:szCs w:val="20"/>
          <w:lang w:eastAsia="zh-CN"/>
        </w:rPr>
        <w:t xml:space="preserve">more </w:t>
      </w:r>
      <w:r w:rsidR="002447DF" w:rsidRPr="00835F3F">
        <w:rPr>
          <w:sz w:val="20"/>
          <w:szCs w:val="20"/>
          <w:lang w:eastAsia="zh-CN"/>
        </w:rPr>
        <w:t>as a systemic problem to be analy</w:t>
      </w:r>
      <w:r w:rsidR="006809E2">
        <w:rPr>
          <w:sz w:val="20"/>
          <w:szCs w:val="20"/>
          <w:lang w:eastAsia="zh-CN"/>
        </w:rPr>
        <w:t>s</w:t>
      </w:r>
      <w:r w:rsidR="002447DF" w:rsidRPr="00835F3F">
        <w:rPr>
          <w:sz w:val="20"/>
          <w:szCs w:val="20"/>
          <w:lang w:eastAsia="zh-CN"/>
        </w:rPr>
        <w:t>ed and managed</w:t>
      </w:r>
      <w:r w:rsidR="00B2681F">
        <w:rPr>
          <w:sz w:val="20"/>
          <w:szCs w:val="20"/>
          <w:lang w:eastAsia="zh-CN"/>
        </w:rPr>
        <w:t>.</w:t>
      </w:r>
      <w:r w:rsidR="00667265">
        <w:rPr>
          <w:sz w:val="20"/>
          <w:szCs w:val="20"/>
          <w:lang w:eastAsia="zh-CN"/>
        </w:rPr>
        <w:t xml:space="preserve"> The role of junctions in the road network system </w:t>
      </w:r>
      <w:r w:rsidR="00BB480F">
        <w:rPr>
          <w:sz w:val="20"/>
          <w:szCs w:val="20"/>
          <w:lang w:eastAsia="zh-CN"/>
        </w:rPr>
        <w:t xml:space="preserve">is possibly the most important </w:t>
      </w:r>
      <w:r w:rsidR="00BB480F" w:rsidRPr="00BB480F">
        <w:rPr>
          <w:sz w:val="20"/>
          <w:szCs w:val="20"/>
          <w:lang w:eastAsia="zh-CN"/>
        </w:rPr>
        <w:t>factor</w:t>
      </w:r>
      <w:r w:rsidR="00BB480F">
        <w:rPr>
          <w:sz w:val="20"/>
          <w:szCs w:val="20"/>
          <w:lang w:eastAsia="zh-CN"/>
        </w:rPr>
        <w:t xml:space="preserve"> deciding the safety of a jucniton.</w:t>
      </w:r>
    </w:p>
    <w:p w14:paraId="7C85B158" w14:textId="77777777" w:rsidR="006C3EC8" w:rsidRDefault="006C3EC8" w:rsidP="006C3EC8">
      <w:pPr>
        <w:spacing w:line="360" w:lineRule="auto"/>
        <w:jc w:val="both"/>
        <w:rPr>
          <w:sz w:val="20"/>
          <w:szCs w:val="20"/>
          <w:lang w:eastAsia="zh-CN"/>
        </w:rPr>
      </w:pPr>
    </w:p>
    <w:p w14:paraId="3EC7BA71" w14:textId="22BA84F5" w:rsidR="002447DF" w:rsidRPr="006C3EC8" w:rsidRDefault="00667265" w:rsidP="006C3EC8">
      <w:pPr>
        <w:spacing w:line="360" w:lineRule="auto"/>
        <w:jc w:val="both"/>
        <w:rPr>
          <w:rFonts w:eastAsia="SimSun"/>
          <w:sz w:val="20"/>
          <w:szCs w:val="20"/>
        </w:rPr>
      </w:pPr>
      <w:r>
        <w:rPr>
          <w:sz w:val="20"/>
          <w:szCs w:val="20"/>
          <w:lang w:eastAsia="zh-CN"/>
        </w:rPr>
        <w:t>C</w:t>
      </w:r>
      <w:r w:rsidR="008D4C57">
        <w:rPr>
          <w:sz w:val="20"/>
          <w:szCs w:val="20"/>
          <w:lang w:eastAsia="zh-CN"/>
        </w:rPr>
        <w:t>ompared to the previous</w:t>
      </w:r>
      <w:r w:rsidR="00B2681F">
        <w:rPr>
          <w:sz w:val="20"/>
          <w:szCs w:val="20"/>
          <w:lang w:eastAsia="zh-CN"/>
        </w:rPr>
        <w:t xml:space="preserve"> study (</w:t>
      </w:r>
      <w:r w:rsidR="00B2681F" w:rsidRPr="00AB33EE">
        <w:rPr>
          <w:rFonts w:eastAsiaTheme="minorEastAsia"/>
          <w:sz w:val="20"/>
          <w:szCs w:val="20"/>
          <w:lang w:eastAsia="zh-CN"/>
        </w:rPr>
        <w:t>Guo et al.</w:t>
      </w:r>
      <w:r w:rsidR="00B2681F">
        <w:rPr>
          <w:rFonts w:eastAsiaTheme="minorEastAsia"/>
          <w:sz w:val="20"/>
          <w:szCs w:val="20"/>
          <w:lang w:eastAsia="zh-CN"/>
        </w:rPr>
        <w:t xml:space="preserve">, </w:t>
      </w:r>
      <w:r w:rsidR="00B2681F" w:rsidRPr="00AB33EE">
        <w:rPr>
          <w:rFonts w:eastAsiaTheme="minorEastAsia"/>
          <w:sz w:val="20"/>
          <w:szCs w:val="20"/>
          <w:lang w:eastAsia="zh-CN"/>
        </w:rPr>
        <w:t>2017</w:t>
      </w:r>
      <w:r w:rsidR="00B2681F">
        <w:rPr>
          <w:sz w:val="20"/>
          <w:szCs w:val="20"/>
          <w:lang w:eastAsia="zh-CN"/>
        </w:rPr>
        <w:t xml:space="preserve">; </w:t>
      </w:r>
      <w:r w:rsidR="00B2681F" w:rsidRPr="00AB33EE">
        <w:rPr>
          <w:rFonts w:eastAsiaTheme="minorEastAsia"/>
          <w:sz w:val="20"/>
          <w:szCs w:val="20"/>
          <w:lang w:eastAsia="zh-CN"/>
        </w:rPr>
        <w:t>Chang et al., 2022</w:t>
      </w:r>
      <w:r w:rsidR="00B2681F">
        <w:rPr>
          <w:sz w:val="20"/>
          <w:szCs w:val="20"/>
          <w:lang w:eastAsia="zh-CN"/>
        </w:rPr>
        <w:t>)</w:t>
      </w:r>
      <w:r w:rsidR="004332E7">
        <w:rPr>
          <w:sz w:val="20"/>
          <w:szCs w:val="20"/>
          <w:lang w:eastAsia="zh-CN"/>
        </w:rPr>
        <w:t>, this study</w:t>
      </w:r>
      <w:r w:rsidR="006C3EC8">
        <w:rPr>
          <w:sz w:val="20"/>
          <w:szCs w:val="20"/>
          <w:lang w:eastAsia="zh-CN"/>
        </w:rPr>
        <w:t xml:space="preserve"> </w:t>
      </w:r>
      <w:r w:rsidR="004332E7">
        <w:rPr>
          <w:sz w:val="20"/>
          <w:szCs w:val="20"/>
          <w:lang w:eastAsia="zh-CN"/>
        </w:rPr>
        <w:t>proves</w:t>
      </w:r>
      <w:r w:rsidR="008D4C57">
        <w:rPr>
          <w:sz w:val="20"/>
          <w:szCs w:val="20"/>
          <w:lang w:eastAsia="zh-CN"/>
        </w:rPr>
        <w:t xml:space="preserve"> </w:t>
      </w:r>
      <w:r>
        <w:rPr>
          <w:sz w:val="20"/>
          <w:szCs w:val="20"/>
          <w:lang w:eastAsia="zh-CN"/>
        </w:rPr>
        <w:t xml:space="preserve">again </w:t>
      </w:r>
      <w:r w:rsidR="004332E7">
        <w:rPr>
          <w:sz w:val="20"/>
          <w:szCs w:val="20"/>
          <w:lang w:eastAsia="zh-CN"/>
        </w:rPr>
        <w:t>that both the integration and choice measure</w:t>
      </w:r>
      <w:r w:rsidR="00B2681F">
        <w:rPr>
          <w:sz w:val="20"/>
          <w:szCs w:val="20"/>
          <w:lang w:eastAsia="zh-CN"/>
        </w:rPr>
        <w:t>s of the road network are associated with traffic accident risks.</w:t>
      </w:r>
      <w:r w:rsidR="006C3EC8">
        <w:rPr>
          <w:sz w:val="20"/>
          <w:szCs w:val="20"/>
          <w:lang w:eastAsia="zh-CN"/>
        </w:rPr>
        <w:t xml:space="preserve"> </w:t>
      </w:r>
      <w:r>
        <w:rPr>
          <w:sz w:val="20"/>
          <w:szCs w:val="20"/>
          <w:lang w:eastAsia="zh-CN"/>
        </w:rPr>
        <w:t>Moreover, the scale difference of these network configuration matters in the predictive performance</w:t>
      </w:r>
      <w:r w:rsidR="00BB480F">
        <w:rPr>
          <w:sz w:val="20"/>
          <w:szCs w:val="20"/>
          <w:lang w:eastAsia="zh-CN"/>
        </w:rPr>
        <w:t xml:space="preserve"> of risk</w:t>
      </w:r>
      <w:r>
        <w:rPr>
          <w:sz w:val="20"/>
          <w:szCs w:val="20"/>
          <w:lang w:eastAsia="zh-CN"/>
        </w:rPr>
        <w:t xml:space="preserve">. </w:t>
      </w:r>
      <w:r w:rsidR="006C3EC8">
        <w:rPr>
          <w:sz w:val="20"/>
          <w:szCs w:val="20"/>
          <w:lang w:eastAsia="zh-CN"/>
        </w:rPr>
        <w:t>The choice measured within a larger analysis radius and the integration measured within a smaller analysis radius</w:t>
      </w:r>
      <w:r w:rsidR="00BB480F">
        <w:rPr>
          <w:sz w:val="20"/>
          <w:szCs w:val="20"/>
          <w:lang w:eastAsia="zh-CN"/>
        </w:rPr>
        <w:t>,</w:t>
      </w:r>
      <w:r w:rsidR="006C3EC8">
        <w:rPr>
          <w:sz w:val="20"/>
          <w:szCs w:val="20"/>
          <w:lang w:eastAsia="zh-CN"/>
        </w:rPr>
        <w:t xml:space="preserve"> gain better performance in the fitted model.</w:t>
      </w:r>
    </w:p>
    <w:p w14:paraId="1D9BFEC2" w14:textId="77777777" w:rsidR="006C3EC8" w:rsidRDefault="006C3EC8" w:rsidP="00590DA7">
      <w:pPr>
        <w:pStyle w:val="Newparagraph"/>
        <w:spacing w:line="360" w:lineRule="auto"/>
        <w:ind w:firstLine="0"/>
        <w:jc w:val="both"/>
        <w:rPr>
          <w:sz w:val="20"/>
          <w:szCs w:val="20"/>
          <w:lang w:eastAsia="zh-CN"/>
        </w:rPr>
      </w:pPr>
    </w:p>
    <w:p w14:paraId="0709F5AE" w14:textId="2422BC86" w:rsidR="006809E2" w:rsidRDefault="006809E2" w:rsidP="006809E2">
      <w:pPr>
        <w:pStyle w:val="Newparagraph"/>
        <w:spacing w:line="360" w:lineRule="auto"/>
        <w:ind w:firstLine="0"/>
        <w:rPr>
          <w:sz w:val="20"/>
          <w:szCs w:val="20"/>
          <w:lang w:eastAsia="zh-CN"/>
        </w:rPr>
      </w:pPr>
    </w:p>
    <w:p w14:paraId="0FD61D7E" w14:textId="276DE501" w:rsidR="00590DA7" w:rsidRDefault="00B9694B" w:rsidP="00590DA7">
      <w:pPr>
        <w:pStyle w:val="Newparagraph"/>
        <w:spacing w:line="360" w:lineRule="auto"/>
        <w:ind w:firstLine="0"/>
        <w:jc w:val="both"/>
        <w:rPr>
          <w:b/>
          <w:bCs/>
          <w:sz w:val="20"/>
          <w:szCs w:val="20"/>
          <w:lang w:eastAsia="zh-CN"/>
        </w:rPr>
      </w:pPr>
      <w:r>
        <w:rPr>
          <w:rFonts w:ascii="SimSun" w:eastAsia="SimSun" w:hAnsi="SimSun" w:cs="SimSun" w:hint="eastAsia"/>
          <w:b/>
          <w:bCs/>
          <w:sz w:val="20"/>
          <w:szCs w:val="20"/>
          <w:lang w:eastAsia="zh-CN"/>
        </w:rPr>
        <w:t>S</w:t>
      </w:r>
      <w:r>
        <w:rPr>
          <w:rFonts w:ascii="SimSun" w:eastAsia="SimSun" w:hAnsi="SimSun" w:cs="SimSun"/>
          <w:b/>
          <w:bCs/>
          <w:sz w:val="20"/>
          <w:szCs w:val="20"/>
          <w:lang w:eastAsia="zh-CN"/>
        </w:rPr>
        <w:t>ense</w:t>
      </w:r>
      <w:r w:rsidR="00BB480F">
        <w:rPr>
          <w:rFonts w:ascii="SimSun" w:eastAsia="SimSun" w:hAnsi="SimSun" w:cs="SimSun" w:hint="eastAsia"/>
          <w:b/>
          <w:bCs/>
          <w:sz w:val="20"/>
          <w:szCs w:val="20"/>
          <w:lang w:eastAsia="zh-CN"/>
        </w:rPr>
        <w:t xml:space="preserve"> </w:t>
      </w:r>
      <w:r w:rsidR="00BB480F">
        <w:rPr>
          <w:rFonts w:eastAsia="SimSun"/>
          <w:b/>
          <w:bCs/>
          <w:sz w:val="20"/>
          <w:szCs w:val="20"/>
          <w:lang w:eastAsia="zh-CN"/>
        </w:rPr>
        <w:t xml:space="preserve">vs </w:t>
      </w:r>
      <w:r>
        <w:rPr>
          <w:rFonts w:eastAsia="SimSun"/>
          <w:b/>
          <w:bCs/>
          <w:sz w:val="20"/>
          <w:szCs w:val="20"/>
          <w:lang w:eastAsia="zh-CN"/>
        </w:rPr>
        <w:t>Semantics</w:t>
      </w:r>
      <w:r w:rsidR="00BB480F">
        <w:rPr>
          <w:rFonts w:eastAsia="SimSun"/>
          <w:b/>
          <w:bCs/>
          <w:sz w:val="20"/>
          <w:szCs w:val="20"/>
          <w:lang w:eastAsia="zh-CN"/>
        </w:rPr>
        <w:t xml:space="preserve"> </w:t>
      </w:r>
    </w:p>
    <w:p w14:paraId="5AEBBDC5" w14:textId="19663934" w:rsidR="006809E2" w:rsidRDefault="002F39A5" w:rsidP="00590DA7">
      <w:pPr>
        <w:pStyle w:val="Newparagraph"/>
        <w:spacing w:line="360" w:lineRule="auto"/>
        <w:ind w:firstLine="0"/>
        <w:jc w:val="both"/>
        <w:rPr>
          <w:sz w:val="20"/>
          <w:szCs w:val="20"/>
          <w:lang w:eastAsia="zh-CN"/>
        </w:rPr>
      </w:pPr>
      <w:commentRangeStart w:id="249"/>
      <w:r w:rsidRPr="00835F3F">
        <w:rPr>
          <w:sz w:val="20"/>
          <w:szCs w:val="20"/>
          <w:lang w:eastAsia="zh-CN"/>
        </w:rPr>
        <w:t xml:space="preserve">In this study, the classifier fitted </w:t>
      </w:r>
      <w:r w:rsidR="00B9694B">
        <w:rPr>
          <w:sz w:val="20"/>
          <w:szCs w:val="20"/>
          <w:lang w:eastAsia="zh-CN"/>
        </w:rPr>
        <w:t>with</w:t>
      </w:r>
      <w:r w:rsidRPr="00835F3F">
        <w:rPr>
          <w:sz w:val="20"/>
          <w:szCs w:val="20"/>
          <w:lang w:eastAsia="zh-CN"/>
        </w:rPr>
        <w:t xml:space="preserve"> street view information </w:t>
      </w:r>
      <w:r w:rsidR="00B9694B">
        <w:rPr>
          <w:sz w:val="20"/>
          <w:szCs w:val="20"/>
          <w:lang w:eastAsia="zh-CN"/>
        </w:rPr>
        <w:t xml:space="preserve">has </w:t>
      </w:r>
      <w:r w:rsidRPr="00835F3F">
        <w:rPr>
          <w:sz w:val="20"/>
          <w:szCs w:val="20"/>
          <w:lang w:eastAsia="zh-CN"/>
        </w:rPr>
        <w:t>relatively weaker</w:t>
      </w:r>
      <w:r w:rsidR="00B9694B">
        <w:rPr>
          <w:sz w:val="20"/>
          <w:szCs w:val="20"/>
          <w:lang w:eastAsia="zh-CN"/>
        </w:rPr>
        <w:t xml:space="preserve"> performance</w:t>
      </w:r>
      <w:r w:rsidRPr="00835F3F">
        <w:rPr>
          <w:sz w:val="20"/>
          <w:szCs w:val="20"/>
          <w:lang w:eastAsia="zh-CN"/>
        </w:rPr>
        <w:t xml:space="preserve"> than the</w:t>
      </w:r>
      <w:r w:rsidR="00D755D4" w:rsidRPr="00835F3F">
        <w:rPr>
          <w:sz w:val="20"/>
          <w:szCs w:val="20"/>
          <w:lang w:eastAsia="zh-CN"/>
        </w:rPr>
        <w:t xml:space="preserve"> model with</w:t>
      </w:r>
      <w:r w:rsidRPr="00835F3F">
        <w:rPr>
          <w:sz w:val="20"/>
          <w:szCs w:val="20"/>
          <w:lang w:eastAsia="zh-CN"/>
        </w:rPr>
        <w:t xml:space="preserve"> </w:t>
      </w:r>
      <w:r w:rsidR="00D755D4" w:rsidRPr="00835F3F">
        <w:rPr>
          <w:sz w:val="20"/>
          <w:szCs w:val="20"/>
          <w:lang w:eastAsia="zh-CN"/>
        </w:rPr>
        <w:t>configuration features</w:t>
      </w:r>
      <w:r w:rsidRPr="00835F3F">
        <w:rPr>
          <w:sz w:val="20"/>
          <w:szCs w:val="20"/>
          <w:lang w:eastAsia="zh-CN"/>
        </w:rPr>
        <w:t>, but</w:t>
      </w:r>
      <w:r w:rsidR="00B9694B">
        <w:rPr>
          <w:sz w:val="20"/>
          <w:szCs w:val="20"/>
          <w:lang w:eastAsia="zh-CN"/>
        </w:rPr>
        <w:t xml:space="preserve"> has</w:t>
      </w:r>
      <w:r w:rsidRPr="00835F3F">
        <w:rPr>
          <w:sz w:val="20"/>
          <w:szCs w:val="20"/>
          <w:lang w:eastAsia="zh-CN"/>
        </w:rPr>
        <w:t xml:space="preserve"> stronger </w:t>
      </w:r>
      <w:r w:rsidR="00B9694B">
        <w:rPr>
          <w:sz w:val="20"/>
          <w:szCs w:val="20"/>
          <w:lang w:eastAsia="zh-CN"/>
        </w:rPr>
        <w:t xml:space="preserve">performance </w:t>
      </w:r>
      <w:r w:rsidRPr="00835F3F">
        <w:rPr>
          <w:sz w:val="20"/>
          <w:szCs w:val="20"/>
          <w:lang w:eastAsia="zh-CN"/>
        </w:rPr>
        <w:t xml:space="preserve">than </w:t>
      </w:r>
      <w:r w:rsidR="00B9694B">
        <w:rPr>
          <w:sz w:val="20"/>
          <w:szCs w:val="20"/>
          <w:lang w:eastAsia="zh-CN"/>
        </w:rPr>
        <w:t>models</w:t>
      </w:r>
      <w:r w:rsidRPr="00835F3F">
        <w:rPr>
          <w:sz w:val="20"/>
          <w:szCs w:val="20"/>
          <w:lang w:eastAsia="zh-CN"/>
        </w:rPr>
        <w:t xml:space="preserve"> based on abstract geometry or semantics</w:t>
      </w:r>
      <w:r w:rsidR="00B9694B">
        <w:rPr>
          <w:sz w:val="20"/>
          <w:szCs w:val="20"/>
          <w:lang w:eastAsia="zh-CN"/>
        </w:rPr>
        <w:t xml:space="preserve"> features</w:t>
      </w:r>
      <w:r w:rsidRPr="00835F3F">
        <w:rPr>
          <w:sz w:val="20"/>
          <w:szCs w:val="20"/>
          <w:lang w:eastAsia="zh-CN"/>
        </w:rPr>
        <w:t xml:space="preserve">, such as </w:t>
      </w:r>
      <w:r w:rsidR="006809E2">
        <w:rPr>
          <w:sz w:val="20"/>
          <w:szCs w:val="20"/>
          <w:lang w:eastAsia="zh-CN"/>
        </w:rPr>
        <w:t>junction</w:t>
      </w:r>
      <w:r w:rsidR="00D755D4" w:rsidRPr="00835F3F">
        <w:rPr>
          <w:sz w:val="20"/>
          <w:szCs w:val="20"/>
          <w:lang w:eastAsia="zh-CN"/>
        </w:rPr>
        <w:t xml:space="preserve"> </w:t>
      </w:r>
      <w:r w:rsidRPr="00835F3F">
        <w:rPr>
          <w:sz w:val="20"/>
          <w:szCs w:val="20"/>
          <w:lang w:eastAsia="zh-CN"/>
        </w:rPr>
        <w:t xml:space="preserve">structure </w:t>
      </w:r>
      <w:r w:rsidR="00B9694B">
        <w:rPr>
          <w:sz w:val="20"/>
          <w:szCs w:val="20"/>
          <w:lang w:eastAsia="zh-CN"/>
        </w:rPr>
        <w:t xml:space="preserve">and facilitis </w:t>
      </w:r>
      <w:r w:rsidRPr="00835F3F">
        <w:rPr>
          <w:sz w:val="20"/>
          <w:szCs w:val="20"/>
          <w:lang w:eastAsia="zh-CN"/>
        </w:rPr>
        <w:t xml:space="preserve">and </w:t>
      </w:r>
      <w:r w:rsidR="00B9694B">
        <w:rPr>
          <w:sz w:val="20"/>
          <w:szCs w:val="20"/>
          <w:lang w:eastAsia="zh-CN"/>
        </w:rPr>
        <w:t xml:space="preserve">land use and </w:t>
      </w:r>
      <w:r w:rsidRPr="00835F3F">
        <w:rPr>
          <w:sz w:val="20"/>
          <w:szCs w:val="20"/>
          <w:lang w:eastAsia="zh-CN"/>
        </w:rPr>
        <w:t>activit</w:t>
      </w:r>
      <w:r w:rsidR="00D755D4" w:rsidRPr="00835F3F">
        <w:rPr>
          <w:sz w:val="20"/>
          <w:szCs w:val="20"/>
          <w:lang w:eastAsia="zh-CN"/>
        </w:rPr>
        <w:t>ies</w:t>
      </w:r>
      <w:r w:rsidRPr="00835F3F">
        <w:rPr>
          <w:sz w:val="20"/>
          <w:szCs w:val="20"/>
          <w:lang w:eastAsia="zh-CN"/>
        </w:rPr>
        <w:t>.</w:t>
      </w:r>
    </w:p>
    <w:p w14:paraId="383D8149" w14:textId="77777777" w:rsidR="006809E2" w:rsidRDefault="006809E2" w:rsidP="006809E2">
      <w:pPr>
        <w:pStyle w:val="Newparagraph"/>
        <w:spacing w:line="360" w:lineRule="auto"/>
        <w:ind w:firstLine="0"/>
        <w:rPr>
          <w:sz w:val="20"/>
          <w:szCs w:val="20"/>
          <w:lang w:eastAsia="zh-CN"/>
        </w:rPr>
      </w:pPr>
    </w:p>
    <w:p w14:paraId="4FDD265D" w14:textId="20DC2328" w:rsidR="006809E2" w:rsidRDefault="002F39A5" w:rsidP="00590DA7">
      <w:pPr>
        <w:pStyle w:val="Newparagraph"/>
        <w:spacing w:line="360" w:lineRule="auto"/>
        <w:ind w:firstLine="0"/>
        <w:jc w:val="both"/>
        <w:rPr>
          <w:sz w:val="20"/>
          <w:szCs w:val="20"/>
          <w:lang w:eastAsia="zh-CN"/>
        </w:rPr>
      </w:pPr>
      <w:r w:rsidRPr="00835F3F">
        <w:rPr>
          <w:sz w:val="20"/>
          <w:szCs w:val="20"/>
          <w:lang w:eastAsia="zh-CN"/>
        </w:rPr>
        <w:t xml:space="preserve"> On the one hand, different from </w:t>
      </w:r>
      <w:r w:rsidR="00D755D4" w:rsidRPr="00835F3F">
        <w:rPr>
          <w:sz w:val="20"/>
          <w:szCs w:val="20"/>
          <w:lang w:eastAsia="zh-CN"/>
        </w:rPr>
        <w:t>the better profermance</w:t>
      </w:r>
      <w:r w:rsidRPr="00835F3F">
        <w:rPr>
          <w:sz w:val="20"/>
          <w:szCs w:val="20"/>
          <w:lang w:eastAsia="zh-CN"/>
        </w:rPr>
        <w:t xml:space="preserve"> in the previous study of Tanprasert et al (2020)</w:t>
      </w:r>
      <w:r w:rsidR="006809E2">
        <w:rPr>
          <w:sz w:val="20"/>
          <w:szCs w:val="20"/>
          <w:lang w:eastAsia="zh-CN"/>
        </w:rPr>
        <w:t>.</w:t>
      </w:r>
    </w:p>
    <w:p w14:paraId="41162A6B" w14:textId="77777777" w:rsidR="006809E2" w:rsidRDefault="006809E2" w:rsidP="006809E2">
      <w:pPr>
        <w:pStyle w:val="Newparagraph"/>
        <w:spacing w:line="360" w:lineRule="auto"/>
        <w:ind w:firstLine="0"/>
        <w:rPr>
          <w:sz w:val="20"/>
          <w:szCs w:val="20"/>
          <w:lang w:eastAsia="zh-CN"/>
        </w:rPr>
      </w:pPr>
    </w:p>
    <w:p w14:paraId="7B4149A8" w14:textId="0D4DEB05" w:rsidR="00D755D4" w:rsidRDefault="002F39A5" w:rsidP="00590DA7">
      <w:pPr>
        <w:pStyle w:val="Newparagraph"/>
        <w:spacing w:line="360" w:lineRule="auto"/>
        <w:ind w:firstLine="0"/>
        <w:jc w:val="both"/>
        <w:rPr>
          <w:sz w:val="20"/>
          <w:szCs w:val="20"/>
          <w:lang w:eastAsia="zh-CN"/>
        </w:rPr>
      </w:pPr>
      <w:r w:rsidRPr="00835F3F">
        <w:rPr>
          <w:sz w:val="20"/>
          <w:szCs w:val="20"/>
          <w:lang w:eastAsia="zh-CN"/>
        </w:rPr>
        <w:t xml:space="preserve"> </w:t>
      </w:r>
      <w:r w:rsidR="00D755D4" w:rsidRPr="00835F3F">
        <w:rPr>
          <w:sz w:val="20"/>
          <w:szCs w:val="20"/>
          <w:lang w:eastAsia="zh-CN"/>
        </w:rPr>
        <w:t>the poor performance</w:t>
      </w:r>
      <w:r w:rsidRPr="00835F3F">
        <w:rPr>
          <w:sz w:val="20"/>
          <w:szCs w:val="20"/>
          <w:lang w:eastAsia="zh-CN"/>
        </w:rPr>
        <w:t xml:space="preserve"> </w:t>
      </w:r>
      <w:r w:rsidR="00D755D4" w:rsidRPr="00835F3F">
        <w:rPr>
          <w:sz w:val="20"/>
          <w:szCs w:val="20"/>
          <w:lang w:eastAsia="zh-CN"/>
        </w:rPr>
        <w:t xml:space="preserve">of street view images in this study, </w:t>
      </w:r>
      <w:r w:rsidRPr="00835F3F">
        <w:rPr>
          <w:sz w:val="20"/>
          <w:szCs w:val="20"/>
          <w:lang w:eastAsia="zh-CN"/>
        </w:rPr>
        <w:t xml:space="preserve">may be due to the research: 1. Only </w:t>
      </w:r>
      <w:r w:rsidR="006809E2">
        <w:rPr>
          <w:sz w:val="20"/>
          <w:szCs w:val="20"/>
          <w:lang w:eastAsia="zh-CN"/>
        </w:rPr>
        <w:t>junction</w:t>
      </w:r>
      <w:r w:rsidR="00D755D4" w:rsidRPr="00835F3F">
        <w:rPr>
          <w:sz w:val="20"/>
          <w:szCs w:val="20"/>
          <w:lang w:eastAsia="zh-CN"/>
        </w:rPr>
        <w:t>s</w:t>
      </w:r>
      <w:r w:rsidRPr="00835F3F">
        <w:rPr>
          <w:sz w:val="20"/>
          <w:szCs w:val="20"/>
          <w:lang w:eastAsia="zh-CN"/>
        </w:rPr>
        <w:t xml:space="preserve"> are used as the research object, and there is a convergence of street </w:t>
      </w:r>
      <w:r w:rsidR="00D755D4" w:rsidRPr="00835F3F">
        <w:rPr>
          <w:sz w:val="20"/>
          <w:szCs w:val="20"/>
          <w:lang w:eastAsia="zh-CN"/>
        </w:rPr>
        <w:t>view</w:t>
      </w:r>
      <w:r w:rsidRPr="00835F3F">
        <w:rPr>
          <w:sz w:val="20"/>
          <w:szCs w:val="20"/>
          <w:lang w:eastAsia="zh-CN"/>
        </w:rPr>
        <w:t xml:space="preserve"> features. 2. There are differences in the definition and classification methods of traffic black spots. </w:t>
      </w:r>
      <w:commentRangeEnd w:id="249"/>
      <w:r w:rsidR="00E805C0">
        <w:rPr>
          <w:rStyle w:val="CommentReference"/>
          <w:rFonts w:eastAsia="SimSun"/>
          <w:lang w:eastAsia="en-US"/>
        </w:rPr>
        <w:commentReference w:id="249"/>
      </w:r>
    </w:p>
    <w:p w14:paraId="013DDDAF" w14:textId="77777777" w:rsidR="00590DA7" w:rsidRPr="00835F3F" w:rsidRDefault="00590DA7" w:rsidP="00590DA7">
      <w:pPr>
        <w:pStyle w:val="Newparagraph"/>
        <w:spacing w:line="360" w:lineRule="auto"/>
        <w:ind w:firstLine="0"/>
        <w:jc w:val="both"/>
        <w:rPr>
          <w:sz w:val="20"/>
          <w:szCs w:val="20"/>
          <w:lang w:eastAsia="zh-CN"/>
        </w:rPr>
      </w:pPr>
    </w:p>
    <w:p w14:paraId="3512151B" w14:textId="1B01934C" w:rsidR="00D755D4" w:rsidRPr="00835F3F" w:rsidRDefault="00B9694B" w:rsidP="00590DA7">
      <w:pPr>
        <w:pStyle w:val="Newparagraph"/>
        <w:spacing w:line="360" w:lineRule="auto"/>
        <w:ind w:firstLine="0"/>
        <w:jc w:val="both"/>
        <w:rPr>
          <w:sz w:val="20"/>
          <w:szCs w:val="20"/>
          <w:lang w:eastAsia="zh-CN"/>
        </w:rPr>
      </w:pPr>
      <w:r>
        <w:rPr>
          <w:sz w:val="20"/>
          <w:szCs w:val="20"/>
          <w:lang w:eastAsia="zh-CN"/>
        </w:rPr>
        <w:t>O</w:t>
      </w:r>
      <w:r w:rsidR="002F39A5" w:rsidRPr="00835F3F">
        <w:rPr>
          <w:sz w:val="20"/>
          <w:szCs w:val="20"/>
          <w:lang w:eastAsia="zh-CN"/>
        </w:rPr>
        <w:t xml:space="preserve">n the other hand, in the comprehensive model, road, roadshoulder, building, sky, etc. in the street view information still have relatively important contributions to the classification of </w:t>
      </w:r>
      <w:r w:rsidR="006809E2">
        <w:rPr>
          <w:sz w:val="20"/>
          <w:szCs w:val="20"/>
          <w:lang w:eastAsia="zh-CN"/>
        </w:rPr>
        <w:t>junction</w:t>
      </w:r>
      <w:r w:rsidR="002F39A5" w:rsidRPr="00835F3F">
        <w:rPr>
          <w:sz w:val="20"/>
          <w:szCs w:val="20"/>
          <w:lang w:eastAsia="zh-CN"/>
        </w:rPr>
        <w:t xml:space="preserve"> risks, and their contribution is higher than the indicators obtained based on traditional built environment measurement methods. This shows that the perception of urban space </w:t>
      </w:r>
      <w:r w:rsidR="00D755D4" w:rsidRPr="00835F3F">
        <w:rPr>
          <w:sz w:val="20"/>
          <w:szCs w:val="20"/>
          <w:lang w:eastAsia="zh-CN"/>
        </w:rPr>
        <w:t>via</w:t>
      </w:r>
      <w:r w:rsidR="002F39A5" w:rsidRPr="00835F3F">
        <w:rPr>
          <w:sz w:val="20"/>
          <w:szCs w:val="20"/>
          <w:lang w:eastAsia="zh-CN"/>
        </w:rPr>
        <w:t xml:space="preserve"> Street View images is</w:t>
      </w:r>
      <w:r w:rsidR="00D755D4" w:rsidRPr="00835F3F">
        <w:rPr>
          <w:sz w:val="20"/>
          <w:szCs w:val="20"/>
          <w:lang w:eastAsia="zh-CN"/>
        </w:rPr>
        <w:t xml:space="preserve"> a</w:t>
      </w:r>
      <w:r w:rsidR="002F39A5" w:rsidRPr="00835F3F">
        <w:rPr>
          <w:sz w:val="20"/>
          <w:szCs w:val="20"/>
          <w:lang w:eastAsia="zh-CN"/>
        </w:rPr>
        <w:t xml:space="preserve"> reliable</w:t>
      </w:r>
      <w:r w:rsidR="00D755D4" w:rsidRPr="00835F3F">
        <w:rPr>
          <w:sz w:val="20"/>
          <w:szCs w:val="20"/>
          <w:lang w:eastAsia="zh-CN"/>
        </w:rPr>
        <w:t xml:space="preserve"> and efficient method. </w:t>
      </w:r>
    </w:p>
    <w:p w14:paraId="55574300" w14:textId="5A8049BE" w:rsidR="006809E2" w:rsidRDefault="006809E2" w:rsidP="001A39FC">
      <w:pPr>
        <w:pStyle w:val="Newparagraph"/>
        <w:spacing w:line="360" w:lineRule="auto"/>
        <w:rPr>
          <w:sz w:val="20"/>
          <w:szCs w:val="20"/>
          <w:lang w:eastAsia="zh-CN"/>
        </w:rPr>
      </w:pPr>
    </w:p>
    <w:p w14:paraId="621BA3C3" w14:textId="596652AB" w:rsidR="006809E2" w:rsidRDefault="006809E2" w:rsidP="00BB480F">
      <w:pPr>
        <w:pStyle w:val="Newparagraph"/>
        <w:spacing w:line="360" w:lineRule="auto"/>
        <w:ind w:firstLine="0"/>
        <w:rPr>
          <w:sz w:val="20"/>
          <w:szCs w:val="20"/>
          <w:lang w:eastAsia="zh-CN"/>
        </w:rPr>
      </w:pPr>
    </w:p>
    <w:p w14:paraId="08F11EC4" w14:textId="24281CA7" w:rsidR="006809E2" w:rsidRPr="006809E2" w:rsidRDefault="006809E2" w:rsidP="006809E2">
      <w:pPr>
        <w:pStyle w:val="Heading1"/>
        <w:spacing w:line="360" w:lineRule="auto"/>
        <w:rPr>
          <w:rFonts w:cs="Times New Roman"/>
          <w:sz w:val="20"/>
          <w:szCs w:val="20"/>
        </w:rPr>
      </w:pPr>
      <w:r w:rsidRPr="006809E2">
        <w:rPr>
          <w:rFonts w:cs="Times New Roman"/>
          <w:sz w:val="20"/>
          <w:szCs w:val="20"/>
        </w:rPr>
        <w:t>Conclusion</w:t>
      </w:r>
    </w:p>
    <w:p w14:paraId="51EE9728" w14:textId="44C09AE5" w:rsidR="006809E2" w:rsidRPr="006809E2" w:rsidRDefault="006809E2" w:rsidP="006809E2">
      <w:pPr>
        <w:pStyle w:val="Heading2"/>
        <w:spacing w:line="360" w:lineRule="auto"/>
        <w:rPr>
          <w:rFonts w:eastAsiaTheme="minorEastAsia" w:cs="Times New Roman"/>
          <w:sz w:val="20"/>
          <w:szCs w:val="20"/>
        </w:rPr>
      </w:pPr>
      <w:r w:rsidRPr="006809E2">
        <w:rPr>
          <w:rFonts w:eastAsiaTheme="minorEastAsia" w:cs="Times New Roman"/>
          <w:sz w:val="20"/>
          <w:szCs w:val="20"/>
        </w:rPr>
        <w:t>Findings</w:t>
      </w:r>
    </w:p>
    <w:p w14:paraId="3523CA21" w14:textId="0BB7BE0C" w:rsidR="00C266BB" w:rsidRDefault="009959B1" w:rsidP="00B076DE">
      <w:pPr>
        <w:pStyle w:val="Newparagraph"/>
        <w:spacing w:line="360" w:lineRule="auto"/>
        <w:ind w:firstLine="0"/>
        <w:jc w:val="both"/>
        <w:rPr>
          <w:rFonts w:eastAsia="SimSun"/>
          <w:sz w:val="20"/>
          <w:szCs w:val="20"/>
          <w:lang w:eastAsia="zh-CN"/>
        </w:rPr>
      </w:pPr>
      <w:r>
        <w:rPr>
          <w:rFonts w:eastAsia="SimSun"/>
          <w:sz w:val="20"/>
          <w:szCs w:val="20"/>
          <w:lang w:eastAsia="zh-CN"/>
        </w:rPr>
        <w:t>Here is a summary of the findings in this study.</w:t>
      </w:r>
      <w:r w:rsidR="00B076DE">
        <w:rPr>
          <w:rFonts w:eastAsia="SimSun"/>
          <w:sz w:val="20"/>
          <w:szCs w:val="20"/>
          <w:lang w:eastAsia="zh-CN"/>
        </w:rPr>
        <w:t xml:space="preserve"> </w:t>
      </w:r>
      <w:r w:rsidR="006809E2">
        <w:rPr>
          <w:rFonts w:eastAsia="SimSun"/>
          <w:sz w:val="20"/>
          <w:szCs w:val="20"/>
          <w:lang w:eastAsia="zh-CN"/>
        </w:rPr>
        <w:t>In different machine learning classifiers</w:t>
      </w:r>
      <w:r>
        <w:rPr>
          <w:rFonts w:eastAsia="SimSun"/>
          <w:sz w:val="20"/>
          <w:szCs w:val="20"/>
          <w:lang w:eastAsia="zh-CN"/>
        </w:rPr>
        <w:t xml:space="preserve"> </w:t>
      </w:r>
      <w:r>
        <w:rPr>
          <w:rFonts w:eastAsia="SimSun" w:hint="eastAsia"/>
          <w:sz w:val="20"/>
          <w:szCs w:val="20"/>
          <w:lang w:eastAsia="zh-CN"/>
        </w:rPr>
        <w:t>with</w:t>
      </w:r>
      <w:r>
        <w:rPr>
          <w:rFonts w:eastAsia="SimSun"/>
          <w:sz w:val="20"/>
          <w:szCs w:val="20"/>
          <w:lang w:eastAsia="zh-CN"/>
        </w:rPr>
        <w:t xml:space="preserve"> default parameters</w:t>
      </w:r>
      <w:r w:rsidR="006809E2">
        <w:rPr>
          <w:rFonts w:eastAsia="SimSun"/>
          <w:sz w:val="20"/>
          <w:szCs w:val="20"/>
          <w:lang w:eastAsia="zh-CN"/>
        </w:rPr>
        <w:t>, t</w:t>
      </w:r>
      <w:r w:rsidR="006809E2" w:rsidRPr="00835F3F">
        <w:rPr>
          <w:rFonts w:eastAsia="SimSun"/>
          <w:sz w:val="20"/>
          <w:szCs w:val="20"/>
          <w:lang w:eastAsia="zh-CN"/>
        </w:rPr>
        <w:t>he random forest classifier is tested as the best performing classifers towards junction risk classification task based on the built environment features</w:t>
      </w:r>
      <w:r w:rsidR="00C266BB">
        <w:rPr>
          <w:rFonts w:eastAsia="SimSun"/>
          <w:sz w:val="20"/>
          <w:szCs w:val="20"/>
          <w:lang w:eastAsia="zh-CN"/>
        </w:rPr>
        <w:t>. F</w:t>
      </w:r>
      <w:r w:rsidR="006809E2" w:rsidRPr="00835F3F">
        <w:rPr>
          <w:rFonts w:eastAsia="SimSun"/>
          <w:sz w:val="20"/>
          <w:szCs w:val="20"/>
          <w:lang w:eastAsia="zh-CN"/>
        </w:rPr>
        <w:t>or</w:t>
      </w:r>
      <w:r w:rsidR="006809E2">
        <w:rPr>
          <w:rFonts w:eastAsia="SimSun"/>
          <w:sz w:val="20"/>
          <w:szCs w:val="20"/>
          <w:lang w:eastAsia="zh-CN"/>
        </w:rPr>
        <w:t xml:space="preserve"> </w:t>
      </w:r>
      <w:r w:rsidR="00C266BB">
        <w:rPr>
          <w:rFonts w:eastAsia="SimSun"/>
          <w:sz w:val="20"/>
          <w:szCs w:val="20"/>
          <w:lang w:eastAsia="zh-CN"/>
        </w:rPr>
        <w:t xml:space="preserve">RF </w:t>
      </w:r>
      <w:r w:rsidR="006809E2" w:rsidRPr="00835F3F">
        <w:rPr>
          <w:rFonts w:eastAsia="SimSun"/>
          <w:sz w:val="20"/>
          <w:szCs w:val="20"/>
          <w:lang w:eastAsia="zh-CN"/>
        </w:rPr>
        <w:t>model</w:t>
      </w:r>
      <w:r w:rsidR="00B076DE">
        <w:rPr>
          <w:rFonts w:eastAsia="SimSun"/>
          <w:sz w:val="20"/>
          <w:szCs w:val="20"/>
          <w:lang w:eastAsia="zh-CN"/>
        </w:rPr>
        <w:t>s</w:t>
      </w:r>
      <w:r w:rsidR="006809E2" w:rsidRPr="00835F3F">
        <w:rPr>
          <w:rFonts w:eastAsia="SimSun"/>
          <w:sz w:val="20"/>
          <w:szCs w:val="20"/>
          <w:lang w:eastAsia="zh-CN"/>
        </w:rPr>
        <w:t xml:space="preserve"> fitted with single group of built environment features</w:t>
      </w:r>
      <w:r w:rsidR="006809E2">
        <w:rPr>
          <w:rFonts w:eastAsia="SimSun"/>
          <w:sz w:val="20"/>
          <w:szCs w:val="20"/>
          <w:lang w:eastAsia="zh-CN"/>
        </w:rPr>
        <w:t xml:space="preserve">, </w:t>
      </w:r>
      <w:r w:rsidR="00C266BB">
        <w:rPr>
          <w:rFonts w:eastAsia="SimSun"/>
          <w:sz w:val="20"/>
          <w:szCs w:val="20"/>
          <w:lang w:eastAsia="zh-CN"/>
        </w:rPr>
        <w:t xml:space="preserve">the </w:t>
      </w:r>
      <w:r w:rsidR="006809E2" w:rsidRPr="00835F3F">
        <w:rPr>
          <w:rFonts w:eastAsia="SimSun"/>
          <w:sz w:val="20"/>
          <w:szCs w:val="20"/>
          <w:lang w:eastAsia="zh-CN"/>
        </w:rPr>
        <w:t>model</w:t>
      </w:r>
      <w:r w:rsidR="006809E2">
        <w:rPr>
          <w:rFonts w:eastAsia="SimSun"/>
          <w:sz w:val="20"/>
          <w:szCs w:val="20"/>
          <w:lang w:eastAsia="zh-CN"/>
        </w:rPr>
        <w:t xml:space="preserve"> </w:t>
      </w:r>
      <w:r w:rsidR="006809E2" w:rsidRPr="00835F3F">
        <w:rPr>
          <w:rFonts w:eastAsia="SimSun"/>
          <w:sz w:val="20"/>
          <w:szCs w:val="20"/>
          <w:lang w:eastAsia="zh-CN"/>
        </w:rPr>
        <w:t xml:space="preserve">fitted </w:t>
      </w:r>
      <w:r w:rsidR="00C266BB">
        <w:rPr>
          <w:rFonts w:eastAsia="SimSun"/>
          <w:sz w:val="20"/>
          <w:szCs w:val="20"/>
          <w:lang w:eastAsia="zh-CN"/>
        </w:rPr>
        <w:t>with</w:t>
      </w:r>
      <w:r w:rsidR="006809E2" w:rsidRPr="00835F3F">
        <w:rPr>
          <w:rFonts w:eastAsia="SimSun"/>
          <w:sz w:val="20"/>
          <w:szCs w:val="20"/>
          <w:lang w:eastAsia="zh-CN"/>
        </w:rPr>
        <w:t xml:space="preserve"> </w:t>
      </w:r>
      <w:r w:rsidR="006809E2">
        <w:rPr>
          <w:rFonts w:eastAsia="SimSun"/>
          <w:sz w:val="20"/>
          <w:szCs w:val="20"/>
          <w:lang w:eastAsia="zh-CN"/>
        </w:rPr>
        <w:t>road network configuration variables</w:t>
      </w:r>
      <w:r w:rsidR="006809E2" w:rsidRPr="00835F3F">
        <w:rPr>
          <w:rFonts w:eastAsia="SimSun"/>
          <w:sz w:val="20"/>
          <w:szCs w:val="20"/>
          <w:lang w:eastAsia="zh-CN"/>
        </w:rPr>
        <w:t xml:space="preserve"> performed best in prediction</w:t>
      </w:r>
      <w:r w:rsidR="00C266BB">
        <w:rPr>
          <w:rFonts w:eastAsia="SimSun"/>
          <w:sz w:val="20"/>
          <w:szCs w:val="20"/>
          <w:lang w:eastAsia="zh-CN"/>
        </w:rPr>
        <w:t xml:space="preserve">. </w:t>
      </w:r>
      <w:r w:rsidR="00B076DE">
        <w:rPr>
          <w:rFonts w:eastAsia="SimSun"/>
          <w:sz w:val="20"/>
          <w:szCs w:val="20"/>
          <w:lang w:eastAsia="zh-CN"/>
        </w:rPr>
        <w:t>Furthermore,</w:t>
      </w:r>
      <w:r w:rsidR="006809E2">
        <w:rPr>
          <w:rFonts w:eastAsia="SimSun"/>
          <w:sz w:val="20"/>
          <w:szCs w:val="20"/>
          <w:lang w:eastAsia="zh-CN"/>
        </w:rPr>
        <w:t xml:space="preserve"> t</w:t>
      </w:r>
      <w:r w:rsidR="006809E2" w:rsidRPr="00835F3F">
        <w:rPr>
          <w:rFonts w:eastAsia="SimSun"/>
          <w:sz w:val="20"/>
          <w:szCs w:val="20"/>
          <w:lang w:eastAsia="zh-CN"/>
        </w:rPr>
        <w:t xml:space="preserve">he performance of model </w:t>
      </w:r>
      <w:r w:rsidR="006809E2">
        <w:rPr>
          <w:rFonts w:eastAsia="SimSun"/>
          <w:sz w:val="20"/>
          <w:szCs w:val="20"/>
          <w:lang w:eastAsia="zh-CN"/>
        </w:rPr>
        <w:t xml:space="preserve">with all variables </w:t>
      </w:r>
      <w:r w:rsidR="006809E2" w:rsidRPr="00835F3F">
        <w:rPr>
          <w:rFonts w:eastAsia="SimSun"/>
          <w:sz w:val="20"/>
          <w:szCs w:val="20"/>
          <w:lang w:eastAsia="zh-CN"/>
        </w:rPr>
        <w:t>has a small but significant improvement</w:t>
      </w:r>
      <w:r w:rsidR="006809E2">
        <w:rPr>
          <w:rFonts w:eastAsia="SimSun"/>
          <w:sz w:val="20"/>
          <w:szCs w:val="20"/>
          <w:lang w:eastAsia="zh-CN"/>
        </w:rPr>
        <w:t xml:space="preserve"> </w:t>
      </w:r>
      <w:r w:rsidR="006809E2">
        <w:rPr>
          <w:rFonts w:eastAsia="SimSun" w:hint="eastAsia"/>
          <w:sz w:val="20"/>
          <w:szCs w:val="20"/>
          <w:lang w:eastAsia="zh-CN"/>
        </w:rPr>
        <w:t>in</w:t>
      </w:r>
      <w:r w:rsidR="006809E2">
        <w:rPr>
          <w:rFonts w:eastAsia="SimSun"/>
          <w:sz w:val="20"/>
          <w:szCs w:val="20"/>
          <w:lang w:eastAsia="zh-CN"/>
        </w:rPr>
        <w:t xml:space="preserve"> accuracy compared to the best model fitted with a single feature group. This</w:t>
      </w:r>
      <w:r w:rsidR="006809E2" w:rsidRPr="00835F3F">
        <w:rPr>
          <w:rFonts w:eastAsia="SimSun"/>
          <w:sz w:val="20"/>
          <w:szCs w:val="20"/>
          <w:lang w:eastAsia="zh-CN"/>
        </w:rPr>
        <w:t xml:space="preserve"> indicat</w:t>
      </w:r>
      <w:r w:rsidR="006809E2">
        <w:rPr>
          <w:rFonts w:eastAsia="SimSun"/>
          <w:sz w:val="20"/>
          <w:szCs w:val="20"/>
          <w:lang w:eastAsia="zh-CN"/>
        </w:rPr>
        <w:t>es</w:t>
      </w:r>
      <w:r w:rsidR="006809E2" w:rsidRPr="00835F3F">
        <w:rPr>
          <w:rFonts w:eastAsia="SimSun"/>
          <w:sz w:val="20"/>
          <w:szCs w:val="20"/>
          <w:lang w:eastAsia="zh-CN"/>
        </w:rPr>
        <w:t xml:space="preserve"> that other environmental information and factors also contribute to the improvement of model progress.</w:t>
      </w:r>
    </w:p>
    <w:p w14:paraId="36B76362" w14:textId="77777777" w:rsidR="00C266BB" w:rsidRDefault="00C266BB" w:rsidP="00B076DE">
      <w:pPr>
        <w:pStyle w:val="Newparagraph"/>
        <w:spacing w:line="360" w:lineRule="auto"/>
        <w:ind w:left="720" w:firstLine="0"/>
        <w:jc w:val="both"/>
        <w:rPr>
          <w:rFonts w:eastAsia="SimSun"/>
          <w:sz w:val="20"/>
          <w:szCs w:val="20"/>
          <w:lang w:eastAsia="zh-CN"/>
        </w:rPr>
      </w:pPr>
    </w:p>
    <w:p w14:paraId="715D4FF0" w14:textId="444EA1A0" w:rsidR="006809E2" w:rsidRPr="006809E2" w:rsidRDefault="00B076DE" w:rsidP="00B076DE">
      <w:pPr>
        <w:pStyle w:val="Newparagraph"/>
        <w:spacing w:line="360" w:lineRule="auto"/>
        <w:ind w:firstLine="0"/>
        <w:jc w:val="both"/>
        <w:rPr>
          <w:rFonts w:eastAsia="SimSun"/>
          <w:sz w:val="20"/>
          <w:szCs w:val="20"/>
          <w:lang w:eastAsia="zh-CN"/>
        </w:rPr>
      </w:pPr>
      <w:r>
        <w:rPr>
          <w:rFonts w:eastAsia="SimSun"/>
          <w:sz w:val="20"/>
          <w:szCs w:val="20"/>
          <w:lang w:eastAsia="zh-CN"/>
        </w:rPr>
        <w:t xml:space="preserve">The tuned </w:t>
      </w:r>
      <w:r w:rsidR="006809E2" w:rsidRPr="00C266BB">
        <w:rPr>
          <w:rFonts w:eastAsia="SimSun"/>
          <w:sz w:val="20"/>
          <w:szCs w:val="20"/>
          <w:lang w:eastAsia="zh-CN"/>
        </w:rPr>
        <w:t xml:space="preserve">model </w:t>
      </w:r>
      <w:r>
        <w:rPr>
          <w:rFonts w:eastAsia="SimSun"/>
          <w:sz w:val="20"/>
          <w:szCs w:val="20"/>
          <w:lang w:eastAsia="zh-CN"/>
        </w:rPr>
        <w:t xml:space="preserve">random forest model fitted with all built environment features </w:t>
      </w:r>
      <w:r w:rsidR="006809E2" w:rsidRPr="00C266BB">
        <w:rPr>
          <w:rFonts w:eastAsia="SimSun"/>
          <w:sz w:val="20"/>
          <w:szCs w:val="20"/>
          <w:lang w:eastAsia="zh-CN"/>
        </w:rPr>
        <w:t>has an accuracy of 0.</w:t>
      </w:r>
      <w:r w:rsidR="00C266BB" w:rsidRPr="00C266BB">
        <w:rPr>
          <w:rFonts w:eastAsia="SimSun"/>
          <w:sz w:val="20"/>
          <w:szCs w:val="20"/>
          <w:lang w:eastAsia="zh-CN"/>
        </w:rPr>
        <w:t>71</w:t>
      </w:r>
      <w:r w:rsidR="006809E2" w:rsidRPr="00C266BB">
        <w:rPr>
          <w:rFonts w:eastAsia="SimSun"/>
          <w:sz w:val="20"/>
          <w:szCs w:val="20"/>
          <w:lang w:eastAsia="zh-CN"/>
        </w:rPr>
        <w:t xml:space="preserve"> on the test data set, and has a good classification performance for safe and high-risk junctions, but weak classification ability for low-risk junctions.</w:t>
      </w:r>
      <w:r>
        <w:rPr>
          <w:rFonts w:eastAsia="SimSun"/>
          <w:sz w:val="20"/>
          <w:szCs w:val="20"/>
          <w:lang w:eastAsia="zh-CN"/>
        </w:rPr>
        <w:t xml:space="preserve"> </w:t>
      </w:r>
      <w:r w:rsidR="006809E2" w:rsidRPr="00C266BB">
        <w:rPr>
          <w:rFonts w:eastAsia="SimSun"/>
          <w:sz w:val="20"/>
          <w:szCs w:val="20"/>
        </w:rPr>
        <w:t xml:space="preserve">Whether the junction is only based on the minor road, and the multi-scale NAIN and NACH features of the junction, occupy the first place in the ranking of feature importance. The importance ranking among other feature group is generally the street view of the junction, the structure and facility features of the junction, and the landuse </w:t>
      </w:r>
      <w:r w:rsidR="00C266BB">
        <w:rPr>
          <w:rFonts w:eastAsia="SimSun"/>
          <w:sz w:val="20"/>
          <w:szCs w:val="20"/>
        </w:rPr>
        <w:t xml:space="preserve">activity feature around </w:t>
      </w:r>
      <w:r w:rsidR="006809E2" w:rsidRPr="00C266BB">
        <w:rPr>
          <w:rFonts w:eastAsia="SimSun"/>
          <w:sz w:val="20"/>
          <w:szCs w:val="20"/>
        </w:rPr>
        <w:t xml:space="preserve">the junction. </w:t>
      </w:r>
      <w:r w:rsidR="006809E2" w:rsidRPr="00835F3F">
        <w:rPr>
          <w:rFonts w:eastAsia="SimSun"/>
          <w:sz w:val="20"/>
          <w:szCs w:val="20"/>
          <w:lang w:eastAsia="zh-CN"/>
        </w:rPr>
        <w:t xml:space="preserve">Considering that the important goal of building a predictive model in this study is to identify potential high-risk </w:t>
      </w:r>
      <w:r w:rsidR="006809E2">
        <w:rPr>
          <w:rFonts w:eastAsia="SimSun"/>
          <w:sz w:val="20"/>
          <w:szCs w:val="20"/>
          <w:lang w:eastAsia="zh-CN"/>
        </w:rPr>
        <w:t>junctions</w:t>
      </w:r>
      <w:r w:rsidR="006809E2" w:rsidRPr="00835F3F">
        <w:rPr>
          <w:rFonts w:eastAsia="SimSun"/>
          <w:sz w:val="20"/>
          <w:szCs w:val="20"/>
          <w:lang w:eastAsia="zh-CN"/>
        </w:rPr>
        <w:t xml:space="preserve"> in current urban management and future urban road design, reduce and prevent casualties, and despite its flaws, the model as a whole is effective.</w:t>
      </w:r>
    </w:p>
    <w:p w14:paraId="5D9152BB" w14:textId="109F3CC5" w:rsidR="006809E2" w:rsidRPr="006809E2" w:rsidRDefault="006809E2" w:rsidP="006809E2">
      <w:pPr>
        <w:pStyle w:val="Heading2"/>
        <w:spacing w:line="360" w:lineRule="auto"/>
        <w:rPr>
          <w:rFonts w:eastAsiaTheme="minorEastAsia" w:cs="Times New Roman"/>
          <w:sz w:val="20"/>
          <w:szCs w:val="20"/>
        </w:rPr>
      </w:pPr>
      <w:r w:rsidRPr="006809E2">
        <w:rPr>
          <w:rFonts w:eastAsiaTheme="minorEastAsia" w:cs="Times New Roman"/>
          <w:sz w:val="20"/>
          <w:szCs w:val="20"/>
        </w:rPr>
        <w:t>Innovation</w:t>
      </w:r>
    </w:p>
    <w:p w14:paraId="5F266994" w14:textId="22874DFE" w:rsidR="006809E2" w:rsidRPr="00835F3F" w:rsidRDefault="00507DF2" w:rsidP="00B076DE">
      <w:pPr>
        <w:pStyle w:val="Newparagraph"/>
        <w:spacing w:line="360" w:lineRule="auto"/>
        <w:ind w:firstLine="0"/>
        <w:jc w:val="both"/>
        <w:rPr>
          <w:sz w:val="20"/>
          <w:szCs w:val="20"/>
          <w:lang w:eastAsia="zh-CN"/>
        </w:rPr>
      </w:pPr>
      <w:r w:rsidRPr="00835F3F">
        <w:rPr>
          <w:sz w:val="20"/>
          <w:szCs w:val="20"/>
          <w:lang w:eastAsia="zh-CN"/>
        </w:rPr>
        <w:t>The s</w:t>
      </w:r>
      <w:r w:rsidR="00C65140" w:rsidRPr="00835F3F">
        <w:rPr>
          <w:sz w:val="20"/>
          <w:szCs w:val="20"/>
          <w:lang w:eastAsia="zh-CN"/>
        </w:rPr>
        <w:t xml:space="preserve">tudy </w:t>
      </w:r>
      <w:r w:rsidR="00B076DE">
        <w:rPr>
          <w:sz w:val="20"/>
          <w:szCs w:val="20"/>
          <w:lang w:eastAsia="zh-CN"/>
        </w:rPr>
        <w:t xml:space="preserve">applies space syntax method for road network configuration analysi and </w:t>
      </w:r>
      <w:r w:rsidR="00C65140" w:rsidRPr="00835F3F">
        <w:rPr>
          <w:sz w:val="20"/>
          <w:szCs w:val="20"/>
          <w:lang w:eastAsia="zh-CN"/>
        </w:rPr>
        <w:t xml:space="preserve">is the first combination of space syntax and machine learning for risk prediction and classification </w:t>
      </w:r>
      <w:r w:rsidR="00B076DE">
        <w:rPr>
          <w:sz w:val="20"/>
          <w:szCs w:val="20"/>
          <w:lang w:eastAsia="zh-CN"/>
        </w:rPr>
        <w:t xml:space="preserve">for </w:t>
      </w:r>
      <w:r w:rsidR="00C65140" w:rsidRPr="00835F3F">
        <w:rPr>
          <w:sz w:val="20"/>
          <w:szCs w:val="20"/>
          <w:lang w:eastAsia="zh-CN"/>
        </w:rPr>
        <w:t xml:space="preserve">road </w:t>
      </w:r>
      <w:r w:rsidR="006809E2">
        <w:rPr>
          <w:sz w:val="20"/>
          <w:szCs w:val="20"/>
          <w:lang w:eastAsia="zh-CN"/>
        </w:rPr>
        <w:t>junctions</w:t>
      </w:r>
      <w:r w:rsidR="00C65140" w:rsidRPr="00835F3F">
        <w:rPr>
          <w:sz w:val="20"/>
          <w:szCs w:val="20"/>
          <w:lang w:eastAsia="zh-CN"/>
        </w:rPr>
        <w:t xml:space="preserve">. </w:t>
      </w:r>
      <w:r w:rsidR="00B076DE">
        <w:rPr>
          <w:rFonts w:eastAsia="SimSun" w:hint="eastAsia"/>
          <w:sz w:val="20"/>
          <w:szCs w:val="20"/>
          <w:lang w:eastAsia="zh-CN"/>
        </w:rPr>
        <w:t>T</w:t>
      </w:r>
      <w:r w:rsidR="00B076DE">
        <w:rPr>
          <w:rFonts w:eastAsia="SimSun"/>
          <w:sz w:val="20"/>
          <w:szCs w:val="20"/>
          <w:lang w:eastAsia="zh-CN"/>
        </w:rPr>
        <w:t>o some extent</w:t>
      </w:r>
      <w:r w:rsidRPr="00835F3F">
        <w:rPr>
          <w:rFonts w:eastAsia="SimSun"/>
          <w:sz w:val="20"/>
          <w:szCs w:val="20"/>
          <w:lang w:eastAsia="zh-CN"/>
        </w:rPr>
        <w:t>，</w:t>
      </w:r>
      <w:r w:rsidR="00B076DE">
        <w:rPr>
          <w:rFonts w:eastAsia="SimSun"/>
          <w:sz w:val="20"/>
          <w:szCs w:val="20"/>
          <w:lang w:eastAsia="zh-CN"/>
        </w:rPr>
        <w:t>s</w:t>
      </w:r>
      <w:r w:rsidR="00B076DE" w:rsidRPr="00B076DE">
        <w:rPr>
          <w:rFonts w:eastAsia="SimSun"/>
          <w:sz w:val="20"/>
          <w:szCs w:val="20"/>
          <w:lang w:eastAsia="zh-CN"/>
        </w:rPr>
        <w:t>pace syntax provides intuitive knowledge of the status</w:t>
      </w:r>
      <w:r w:rsidR="00B076DE">
        <w:rPr>
          <w:rFonts w:eastAsia="SimSun"/>
          <w:sz w:val="20"/>
          <w:szCs w:val="20"/>
          <w:lang w:eastAsia="zh-CN"/>
        </w:rPr>
        <w:t xml:space="preserve"> and role</w:t>
      </w:r>
      <w:r w:rsidR="00B076DE" w:rsidRPr="00B076DE">
        <w:rPr>
          <w:rFonts w:eastAsia="SimSun"/>
          <w:sz w:val="20"/>
          <w:szCs w:val="20"/>
          <w:lang w:eastAsia="zh-CN"/>
        </w:rPr>
        <w:t xml:space="preserve"> of individual </w:t>
      </w:r>
      <w:r w:rsidR="00B076DE">
        <w:rPr>
          <w:rFonts w:eastAsia="SimSun"/>
          <w:sz w:val="20"/>
          <w:szCs w:val="20"/>
          <w:lang w:eastAsia="zh-CN"/>
        </w:rPr>
        <w:t xml:space="preserve">juncitons </w:t>
      </w:r>
      <w:r w:rsidR="00B076DE" w:rsidRPr="00B076DE">
        <w:rPr>
          <w:rFonts w:eastAsia="SimSun"/>
          <w:sz w:val="20"/>
          <w:szCs w:val="20"/>
          <w:lang w:eastAsia="zh-CN"/>
        </w:rPr>
        <w:t xml:space="preserve">with respect to street networks and </w:t>
      </w:r>
      <w:r w:rsidR="00B076DE">
        <w:rPr>
          <w:rFonts w:eastAsia="SimSun"/>
          <w:sz w:val="20"/>
          <w:szCs w:val="20"/>
          <w:lang w:eastAsia="zh-CN"/>
        </w:rPr>
        <w:t>junction</w:t>
      </w:r>
      <w:r w:rsidR="00B076DE" w:rsidRPr="00B076DE">
        <w:rPr>
          <w:rFonts w:eastAsia="SimSun"/>
          <w:sz w:val="20"/>
          <w:szCs w:val="20"/>
          <w:lang w:eastAsia="zh-CN"/>
        </w:rPr>
        <w:t xml:space="preserve"> systems. By combining the global perception </w:t>
      </w:r>
      <w:r w:rsidR="00B076DE">
        <w:rPr>
          <w:rFonts w:eastAsia="SimSun"/>
          <w:sz w:val="20"/>
          <w:szCs w:val="20"/>
          <w:lang w:eastAsia="zh-CN"/>
        </w:rPr>
        <w:t>with</w:t>
      </w:r>
      <w:r w:rsidR="00B076DE" w:rsidRPr="00B076DE">
        <w:rPr>
          <w:rFonts w:eastAsia="SimSun"/>
          <w:sz w:val="20"/>
          <w:szCs w:val="20"/>
          <w:lang w:eastAsia="zh-CN"/>
        </w:rPr>
        <w:t xml:space="preserve"> space syntax and the local perception </w:t>
      </w:r>
      <w:r w:rsidR="00B076DE">
        <w:rPr>
          <w:rFonts w:eastAsia="SimSun"/>
          <w:sz w:val="20"/>
          <w:szCs w:val="20"/>
          <w:lang w:eastAsia="zh-CN"/>
        </w:rPr>
        <w:t>from</w:t>
      </w:r>
      <w:r w:rsidR="00B076DE" w:rsidRPr="00B076DE">
        <w:rPr>
          <w:rFonts w:eastAsia="SimSun"/>
          <w:sz w:val="20"/>
          <w:szCs w:val="20"/>
          <w:lang w:eastAsia="zh-CN"/>
        </w:rPr>
        <w:t xml:space="preserve"> street view images, </w:t>
      </w:r>
      <w:r w:rsidR="00B076DE">
        <w:rPr>
          <w:rFonts w:eastAsia="SimSun"/>
          <w:sz w:val="20"/>
          <w:szCs w:val="20"/>
          <w:lang w:eastAsia="zh-CN"/>
        </w:rPr>
        <w:t>the study</w:t>
      </w:r>
      <w:r w:rsidR="00B076DE" w:rsidRPr="00B076DE">
        <w:rPr>
          <w:rFonts w:eastAsia="SimSun"/>
          <w:sz w:val="20"/>
          <w:szCs w:val="20"/>
          <w:lang w:eastAsia="zh-CN"/>
        </w:rPr>
        <w:t xml:space="preserve"> ha</w:t>
      </w:r>
      <w:r w:rsidR="00B076DE">
        <w:rPr>
          <w:rFonts w:eastAsia="SimSun"/>
          <w:sz w:val="20"/>
          <w:szCs w:val="20"/>
          <w:lang w:eastAsia="zh-CN"/>
        </w:rPr>
        <w:t>s</w:t>
      </w:r>
      <w:r w:rsidR="00B076DE" w:rsidRPr="00B076DE">
        <w:rPr>
          <w:rFonts w:eastAsia="SimSun"/>
          <w:sz w:val="20"/>
          <w:szCs w:val="20"/>
          <w:lang w:eastAsia="zh-CN"/>
        </w:rPr>
        <w:t xml:space="preserve"> the opportunity to </w:t>
      </w:r>
      <w:r w:rsidR="00B076DE">
        <w:rPr>
          <w:rFonts w:eastAsia="SimSun"/>
          <w:sz w:val="20"/>
          <w:szCs w:val="20"/>
          <w:lang w:eastAsia="zh-CN"/>
        </w:rPr>
        <w:t xml:space="preserve">gain </w:t>
      </w:r>
      <w:r w:rsidR="00B076DE" w:rsidRPr="00B076DE">
        <w:rPr>
          <w:rFonts w:eastAsia="SimSun"/>
          <w:sz w:val="20"/>
          <w:szCs w:val="20"/>
          <w:lang w:eastAsia="zh-CN"/>
        </w:rPr>
        <w:t xml:space="preserve">a more comprehensive understanding of </w:t>
      </w:r>
      <w:r w:rsidR="00B076DE">
        <w:rPr>
          <w:rFonts w:eastAsia="SimSun"/>
          <w:sz w:val="20"/>
          <w:szCs w:val="20"/>
          <w:lang w:eastAsia="zh-CN"/>
        </w:rPr>
        <w:t xml:space="preserve">how </w:t>
      </w:r>
      <w:r w:rsidR="00B076DE" w:rsidRPr="00B076DE">
        <w:rPr>
          <w:rFonts w:eastAsia="SimSun"/>
          <w:sz w:val="20"/>
          <w:szCs w:val="20"/>
          <w:lang w:eastAsia="zh-CN"/>
        </w:rPr>
        <w:t xml:space="preserve">urban built environment systems composed of similar elements and unified rules, </w:t>
      </w:r>
      <w:r w:rsidR="00B076DE">
        <w:rPr>
          <w:rFonts w:eastAsia="SimSun"/>
          <w:sz w:val="20"/>
          <w:szCs w:val="20"/>
          <w:lang w:eastAsia="zh-CN"/>
        </w:rPr>
        <w:t>will interact with traffic accident risks</w:t>
      </w:r>
      <w:r w:rsidR="00B076DE" w:rsidRPr="00B076DE">
        <w:rPr>
          <w:rFonts w:eastAsia="SimSun"/>
          <w:sz w:val="20"/>
          <w:szCs w:val="20"/>
          <w:lang w:eastAsia="zh-CN"/>
        </w:rPr>
        <w:t>.</w:t>
      </w:r>
      <w:r w:rsidR="00B076DE" w:rsidRPr="00835F3F">
        <w:rPr>
          <w:sz w:val="20"/>
          <w:szCs w:val="20"/>
          <w:lang w:eastAsia="zh-CN"/>
        </w:rPr>
        <w:t xml:space="preserve"> </w:t>
      </w:r>
      <w:r w:rsidRPr="00835F3F">
        <w:rPr>
          <w:sz w:val="20"/>
          <w:szCs w:val="20"/>
          <w:lang w:eastAsia="zh-CN"/>
        </w:rPr>
        <w:t>T</w:t>
      </w:r>
      <w:r w:rsidR="002F39A5" w:rsidRPr="00835F3F">
        <w:rPr>
          <w:sz w:val="20"/>
          <w:szCs w:val="20"/>
          <w:lang w:eastAsia="zh-CN"/>
        </w:rPr>
        <w:t xml:space="preserve">his </w:t>
      </w:r>
      <w:r w:rsidRPr="00835F3F">
        <w:rPr>
          <w:sz w:val="20"/>
          <w:szCs w:val="20"/>
          <w:lang w:eastAsia="zh-CN"/>
        </w:rPr>
        <w:t xml:space="preserve">research also </w:t>
      </w:r>
      <w:r w:rsidR="002F39A5" w:rsidRPr="00835F3F">
        <w:rPr>
          <w:sz w:val="20"/>
          <w:szCs w:val="20"/>
          <w:lang w:eastAsia="zh-CN"/>
        </w:rPr>
        <w:t xml:space="preserve">provides a reference for the management and maintenance of current road </w:t>
      </w:r>
      <w:r w:rsidR="006809E2">
        <w:rPr>
          <w:sz w:val="20"/>
          <w:szCs w:val="20"/>
          <w:lang w:eastAsia="zh-CN"/>
        </w:rPr>
        <w:t>junctions</w:t>
      </w:r>
      <w:r w:rsidR="002F39A5" w:rsidRPr="00835F3F">
        <w:rPr>
          <w:sz w:val="20"/>
          <w:szCs w:val="20"/>
          <w:lang w:eastAsia="zh-CN"/>
        </w:rPr>
        <w:t xml:space="preserve">, as well as the design of future road networks and </w:t>
      </w:r>
      <w:r w:rsidR="006809E2">
        <w:rPr>
          <w:sz w:val="20"/>
          <w:szCs w:val="20"/>
          <w:lang w:eastAsia="zh-CN"/>
        </w:rPr>
        <w:t>junctions</w:t>
      </w:r>
      <w:r w:rsidR="002F39A5" w:rsidRPr="00835F3F">
        <w:rPr>
          <w:sz w:val="20"/>
          <w:szCs w:val="20"/>
          <w:lang w:eastAsia="zh-CN"/>
        </w:rPr>
        <w:t>.</w:t>
      </w:r>
    </w:p>
    <w:p w14:paraId="0A385185" w14:textId="24A10FCA" w:rsidR="002F39A5" w:rsidRPr="006809E2" w:rsidRDefault="002F39A5" w:rsidP="006809E2">
      <w:pPr>
        <w:pStyle w:val="Heading2"/>
        <w:spacing w:line="360" w:lineRule="auto"/>
        <w:rPr>
          <w:rFonts w:eastAsiaTheme="minorEastAsia" w:cs="Times New Roman"/>
          <w:sz w:val="20"/>
          <w:szCs w:val="20"/>
        </w:rPr>
      </w:pPr>
      <w:r w:rsidRPr="006809E2">
        <w:rPr>
          <w:rFonts w:eastAsiaTheme="minorEastAsia" w:cs="Times New Roman"/>
          <w:sz w:val="20"/>
          <w:szCs w:val="20"/>
        </w:rPr>
        <w:t>Limitations</w:t>
      </w:r>
    </w:p>
    <w:p w14:paraId="3DB914AB" w14:textId="73DC0F2D" w:rsidR="00DB0BF4" w:rsidRPr="00835F3F" w:rsidRDefault="002F39A5" w:rsidP="00B076DE">
      <w:pPr>
        <w:pStyle w:val="Newparagraph"/>
        <w:spacing w:line="360" w:lineRule="auto"/>
        <w:ind w:firstLine="0"/>
        <w:jc w:val="both"/>
        <w:rPr>
          <w:sz w:val="20"/>
          <w:szCs w:val="20"/>
          <w:lang w:eastAsia="zh-CN"/>
        </w:rPr>
      </w:pPr>
      <w:r w:rsidRPr="00835F3F">
        <w:rPr>
          <w:sz w:val="20"/>
          <w:szCs w:val="20"/>
          <w:lang w:eastAsia="zh-CN"/>
        </w:rPr>
        <w:t xml:space="preserve">Although this study set three </w:t>
      </w:r>
      <w:r w:rsidR="006809E2">
        <w:rPr>
          <w:sz w:val="20"/>
          <w:szCs w:val="20"/>
          <w:lang w:eastAsia="zh-CN"/>
        </w:rPr>
        <w:t>junction</w:t>
      </w:r>
      <w:r w:rsidRPr="00835F3F">
        <w:rPr>
          <w:sz w:val="20"/>
          <w:szCs w:val="20"/>
          <w:lang w:eastAsia="zh-CN"/>
        </w:rPr>
        <w:t xml:space="preserve"> risk levels, only safe </w:t>
      </w:r>
      <w:r w:rsidR="006809E2">
        <w:rPr>
          <w:sz w:val="20"/>
          <w:szCs w:val="20"/>
          <w:lang w:eastAsia="zh-CN"/>
        </w:rPr>
        <w:t>junctions</w:t>
      </w:r>
      <w:r w:rsidRPr="00835F3F">
        <w:rPr>
          <w:sz w:val="20"/>
          <w:szCs w:val="20"/>
          <w:lang w:eastAsia="zh-CN"/>
        </w:rPr>
        <w:t xml:space="preserve"> and high-risk </w:t>
      </w:r>
      <w:r w:rsidR="006809E2">
        <w:rPr>
          <w:sz w:val="20"/>
          <w:szCs w:val="20"/>
          <w:lang w:eastAsia="zh-CN"/>
        </w:rPr>
        <w:t>junctions</w:t>
      </w:r>
      <w:r w:rsidRPr="00835F3F">
        <w:rPr>
          <w:sz w:val="20"/>
          <w:szCs w:val="20"/>
          <w:lang w:eastAsia="zh-CN"/>
        </w:rPr>
        <w:t xml:space="preserve"> can be effectively classified. This is mainly due to the fact that current accident data is sparse within the Camden Borough area. The model learns </w:t>
      </w:r>
      <w:r w:rsidR="006809E2">
        <w:rPr>
          <w:sz w:val="20"/>
          <w:szCs w:val="20"/>
          <w:lang w:eastAsia="zh-CN"/>
        </w:rPr>
        <w:t>the characteristics of low-risk junctions insufficiently</w:t>
      </w:r>
      <w:r w:rsidRPr="00835F3F">
        <w:rPr>
          <w:sz w:val="20"/>
          <w:szCs w:val="20"/>
          <w:lang w:eastAsia="zh-CN"/>
        </w:rPr>
        <w:t>.</w:t>
      </w:r>
    </w:p>
    <w:p w14:paraId="35B1C6F8" w14:textId="4F0527A7" w:rsidR="00DB0BF4" w:rsidRPr="00835F3F" w:rsidRDefault="00DB0BF4" w:rsidP="001A39FC">
      <w:pPr>
        <w:pStyle w:val="Newparagraph"/>
        <w:spacing w:line="360" w:lineRule="auto"/>
        <w:rPr>
          <w:sz w:val="20"/>
          <w:szCs w:val="20"/>
          <w:lang w:eastAsia="zh-CN"/>
        </w:rPr>
      </w:pPr>
    </w:p>
    <w:p w14:paraId="0226A8AF" w14:textId="3BC7DF97" w:rsidR="00886219" w:rsidRDefault="00886219" w:rsidP="001A39FC">
      <w:pPr>
        <w:pStyle w:val="Newparagraph"/>
        <w:spacing w:line="360" w:lineRule="auto"/>
        <w:ind w:firstLine="0"/>
        <w:rPr>
          <w:sz w:val="20"/>
          <w:szCs w:val="20"/>
        </w:rPr>
      </w:pPr>
      <w:bookmarkStart w:id="250" w:name="OLE_LINK121"/>
      <w:bookmarkStart w:id="251" w:name="OLE_LINK122"/>
      <w:bookmarkEnd w:id="219"/>
      <w:bookmarkEnd w:id="220"/>
    </w:p>
    <w:p w14:paraId="7DD98748" w14:textId="77777777" w:rsidR="00B076DE" w:rsidRPr="00835F3F" w:rsidRDefault="00B076DE" w:rsidP="001A39FC">
      <w:pPr>
        <w:pStyle w:val="Newparagraph"/>
        <w:spacing w:line="360" w:lineRule="auto"/>
        <w:ind w:firstLine="0"/>
        <w:rPr>
          <w:sz w:val="20"/>
          <w:szCs w:val="20"/>
        </w:rPr>
      </w:pPr>
    </w:p>
    <w:bookmarkEnd w:id="20"/>
    <w:bookmarkEnd w:id="21"/>
    <w:bookmarkEnd w:id="22"/>
    <w:bookmarkEnd w:id="23"/>
    <w:bookmarkEnd w:id="24"/>
    <w:bookmarkEnd w:id="53"/>
    <w:bookmarkEnd w:id="54"/>
    <w:bookmarkEnd w:id="250"/>
    <w:bookmarkEnd w:id="251"/>
    <w:p w14:paraId="18C77052" w14:textId="2535FB74" w:rsidR="000E2772" w:rsidRDefault="000E2772" w:rsidP="001A39FC">
      <w:pPr>
        <w:pStyle w:val="Heading1"/>
        <w:spacing w:line="360" w:lineRule="auto"/>
        <w:rPr>
          <w:rFonts w:cs="Times New Roman"/>
          <w:sz w:val="20"/>
          <w:szCs w:val="20"/>
        </w:rPr>
      </w:pPr>
      <w:r w:rsidRPr="00835F3F">
        <w:rPr>
          <w:rFonts w:cs="Times New Roman"/>
          <w:sz w:val="20"/>
          <w:szCs w:val="20"/>
        </w:rPr>
        <w:t>Acknowledgements</w:t>
      </w:r>
    </w:p>
    <w:p w14:paraId="22FC581A" w14:textId="45CC9172" w:rsidR="006809E2" w:rsidRDefault="006809E2" w:rsidP="006809E2">
      <w:pPr>
        <w:pStyle w:val="Paragraph"/>
      </w:pPr>
    </w:p>
    <w:p w14:paraId="194A14E1" w14:textId="77777777" w:rsidR="006809E2" w:rsidRPr="006809E2" w:rsidRDefault="006809E2" w:rsidP="00B076DE">
      <w:pPr>
        <w:pStyle w:val="Newparagraph"/>
        <w:ind w:firstLine="0"/>
      </w:pPr>
    </w:p>
    <w:p w14:paraId="362CACF7" w14:textId="10D9140D" w:rsidR="000E2772" w:rsidRPr="00835F3F" w:rsidRDefault="000E2772" w:rsidP="001A39FC">
      <w:pPr>
        <w:pStyle w:val="Heading1"/>
        <w:spacing w:line="360" w:lineRule="auto"/>
        <w:rPr>
          <w:rFonts w:cs="Times New Roman"/>
          <w:sz w:val="20"/>
          <w:szCs w:val="20"/>
        </w:rPr>
      </w:pPr>
      <w:r w:rsidRPr="00835F3F">
        <w:rPr>
          <w:rFonts w:cs="Times New Roman"/>
          <w:sz w:val="20"/>
          <w:szCs w:val="20"/>
        </w:rPr>
        <w:t>References</w:t>
      </w:r>
    </w:p>
    <w:p w14:paraId="19A3583F" w14:textId="77777777" w:rsidR="00AD3D6A" w:rsidRPr="0095258B" w:rsidRDefault="00AD3D6A" w:rsidP="00AD3D6A">
      <w:pPr>
        <w:pStyle w:val="Newparagraph"/>
        <w:rPr>
          <w:sz w:val="20"/>
          <w:szCs w:val="20"/>
        </w:rPr>
      </w:pPr>
    </w:p>
    <w:p w14:paraId="52326C5F" w14:textId="77777777" w:rsidR="002B11F5" w:rsidRPr="00A32C5F" w:rsidRDefault="002B11F5" w:rsidP="002B11F5">
      <w:pPr>
        <w:spacing w:line="240" w:lineRule="auto"/>
        <w:ind w:firstLine="720"/>
        <w:rPr>
          <w:noProof w:val="0"/>
          <w:lang w:val="fr-FR" w:eastAsia="zh-CN"/>
          <w:rPrChange w:id="252" w:author="Chen, Huanfa" w:date="2023-02-24T11:06:00Z">
            <w:rPr>
              <w:noProof w:val="0"/>
              <w:lang w:eastAsia="zh-CN"/>
            </w:rPr>
          </w:rPrChange>
        </w:rPr>
      </w:pPr>
      <w:r w:rsidRPr="00CB489E">
        <w:t xml:space="preserve">Asadi, M. </w:t>
      </w:r>
      <w:r w:rsidRPr="00CB489E">
        <w:rPr>
          <w:i/>
          <w:iCs/>
        </w:rPr>
        <w:t>et al.</w:t>
      </w:r>
      <w:r w:rsidRPr="00CB489E">
        <w:t xml:space="preserve"> (2022) ‘A comprehensive analysis of the relationships between the built environment and traffic safety in the Dutch urban areas’, </w:t>
      </w:r>
      <w:r w:rsidRPr="00CB489E">
        <w:rPr>
          <w:i/>
          <w:iCs/>
        </w:rPr>
        <w:t>Accident Analysis &amp; Prevention</w:t>
      </w:r>
      <w:r w:rsidRPr="00CB489E">
        <w:t xml:space="preserve">, 172, p. 106683. </w:t>
      </w:r>
      <w:r w:rsidRPr="00A32C5F">
        <w:rPr>
          <w:lang w:val="fr-FR"/>
          <w:rPrChange w:id="253" w:author="Chen, Huanfa" w:date="2023-02-24T11:06:00Z">
            <w:rPr/>
          </w:rPrChange>
        </w:rPr>
        <w:t xml:space="preserve">Available at: </w:t>
      </w:r>
      <w:r w:rsidR="00532795">
        <w:fldChar w:fldCharType="begin"/>
      </w:r>
      <w:r w:rsidR="00532795" w:rsidRPr="00A32C5F">
        <w:rPr>
          <w:lang w:val="fr-FR"/>
          <w:rPrChange w:id="254" w:author="Chen, Huanfa" w:date="2023-02-24T11:06:00Z">
            <w:rPr/>
          </w:rPrChange>
        </w:rPr>
        <w:instrText>HYPERLINK "https://doi.org/10.1016/j.aap.2022.106683"</w:instrText>
      </w:r>
      <w:r w:rsidR="00532795">
        <w:fldChar w:fldCharType="separate"/>
      </w:r>
      <w:r w:rsidRPr="00A32C5F">
        <w:rPr>
          <w:rStyle w:val="Hyperlink"/>
          <w:lang w:val="fr-FR"/>
          <w:rPrChange w:id="255" w:author="Chen, Huanfa" w:date="2023-02-24T11:06:00Z">
            <w:rPr>
              <w:rStyle w:val="Hyperlink"/>
            </w:rPr>
          </w:rPrChange>
        </w:rPr>
        <w:t>https://doi.org/10.1016/j.aap.2022.106683</w:t>
      </w:r>
      <w:r w:rsidR="00532795">
        <w:rPr>
          <w:rStyle w:val="Hyperlink"/>
        </w:rPr>
        <w:fldChar w:fldCharType="end"/>
      </w:r>
      <w:r w:rsidRPr="00A32C5F">
        <w:rPr>
          <w:lang w:val="fr-FR"/>
          <w:rPrChange w:id="256" w:author="Chen, Huanfa" w:date="2023-02-24T11:06:00Z">
            <w:rPr/>
          </w:rPrChange>
        </w:rPr>
        <w:t>.</w:t>
      </w:r>
    </w:p>
    <w:p w14:paraId="73745306" w14:textId="77777777" w:rsidR="002B11F5" w:rsidRPr="00A32C5F" w:rsidRDefault="002B11F5" w:rsidP="002B11F5">
      <w:pPr>
        <w:spacing w:line="240" w:lineRule="auto"/>
        <w:ind w:firstLine="720"/>
        <w:rPr>
          <w:lang w:val="fr-FR"/>
          <w:rPrChange w:id="257" w:author="Chen, Huanfa" w:date="2023-02-24T11:06:00Z">
            <w:rPr/>
          </w:rPrChange>
        </w:rPr>
      </w:pPr>
    </w:p>
    <w:p w14:paraId="50A1F734" w14:textId="77777777" w:rsidR="002B11F5" w:rsidRPr="00A32C5F" w:rsidRDefault="002B11F5" w:rsidP="002B11F5">
      <w:pPr>
        <w:spacing w:line="240" w:lineRule="auto"/>
        <w:ind w:firstLine="720"/>
        <w:rPr>
          <w:lang w:val="fr-FR"/>
          <w:rPrChange w:id="258" w:author="Chen, Huanfa" w:date="2023-02-24T11:06:00Z">
            <w:rPr/>
          </w:rPrChange>
        </w:rPr>
      </w:pPr>
    </w:p>
    <w:p w14:paraId="709560A0" w14:textId="77777777" w:rsidR="002B11F5" w:rsidRPr="00CB489E" w:rsidRDefault="002B11F5" w:rsidP="002B11F5">
      <w:pPr>
        <w:spacing w:line="240" w:lineRule="auto"/>
        <w:ind w:firstLine="720"/>
        <w:rPr>
          <w:noProof w:val="0"/>
          <w:lang w:eastAsia="zh-CN"/>
        </w:rPr>
      </w:pPr>
      <w:r w:rsidRPr="00A32C5F">
        <w:rPr>
          <w:lang w:val="fr-FR"/>
          <w:rPrChange w:id="259" w:author="Chen, Huanfa" w:date="2023-02-24T11:06:00Z">
            <w:rPr/>
          </w:rPrChange>
        </w:rPr>
        <w:t xml:space="preserve">Asgarzadeh, M. </w:t>
      </w:r>
      <w:r w:rsidRPr="00A32C5F">
        <w:rPr>
          <w:i/>
          <w:iCs/>
          <w:lang w:val="fr-FR"/>
          <w:rPrChange w:id="260" w:author="Chen, Huanfa" w:date="2023-02-24T11:06:00Z">
            <w:rPr>
              <w:i/>
              <w:iCs/>
            </w:rPr>
          </w:rPrChange>
        </w:rPr>
        <w:t>et al.</w:t>
      </w:r>
      <w:r w:rsidRPr="00A32C5F">
        <w:rPr>
          <w:lang w:val="fr-FR"/>
          <w:rPrChange w:id="261" w:author="Chen, Huanfa" w:date="2023-02-24T11:06:00Z">
            <w:rPr/>
          </w:rPrChange>
        </w:rPr>
        <w:t xml:space="preserve"> </w:t>
      </w:r>
      <w:r w:rsidRPr="00CB489E">
        <w:t xml:space="preserve">(2017) 'The role of intersection and street design on severity of bicycle-motor vehicle crashes', </w:t>
      </w:r>
      <w:r w:rsidRPr="00CB489E">
        <w:rPr>
          <w:i/>
          <w:iCs/>
        </w:rPr>
        <w:t>Injury Prevention</w:t>
      </w:r>
      <w:r w:rsidRPr="00CB489E">
        <w:t xml:space="preserve">, 23(3), pp. 179–185. Available at: </w:t>
      </w:r>
      <w:hyperlink r:id="rId21" w:history="1">
        <w:r w:rsidRPr="00CB489E">
          <w:rPr>
            <w:rStyle w:val="Hyperlink"/>
          </w:rPr>
          <w:t>https://doi.org/10.1136/injuryprev-2016-042045</w:t>
        </w:r>
      </w:hyperlink>
      <w:r w:rsidRPr="00CB489E">
        <w:t>.</w:t>
      </w:r>
    </w:p>
    <w:p w14:paraId="2DA8D90E" w14:textId="77777777" w:rsidR="002B11F5" w:rsidRDefault="002B11F5" w:rsidP="002B11F5">
      <w:pPr>
        <w:spacing w:line="240" w:lineRule="auto"/>
        <w:ind w:firstLine="720"/>
      </w:pPr>
    </w:p>
    <w:p w14:paraId="419BBC89" w14:textId="77777777" w:rsidR="002B11F5" w:rsidRPr="00CB489E" w:rsidRDefault="002B11F5" w:rsidP="002B11F5">
      <w:pPr>
        <w:spacing w:line="240" w:lineRule="auto"/>
        <w:ind w:firstLine="720"/>
        <w:rPr>
          <w:noProof w:val="0"/>
          <w:lang w:eastAsia="zh-CN"/>
        </w:rPr>
      </w:pPr>
      <w:r w:rsidRPr="00CB489E">
        <w:t xml:space="preserve">Aziz, S. and Ram, S. (2022) ‘A Meta-analysis of the methodologies practiced worldwide for the identification of Road Accident Black Spots’, </w:t>
      </w:r>
      <w:r w:rsidRPr="00CB489E">
        <w:rPr>
          <w:i/>
          <w:iCs/>
        </w:rPr>
        <w:t>Transportation Research Procedia</w:t>
      </w:r>
      <w:r w:rsidRPr="00CB489E">
        <w:t xml:space="preserve">, 62, pp. 790–797. Available at: </w:t>
      </w:r>
      <w:hyperlink r:id="rId22" w:history="1">
        <w:r w:rsidRPr="00CB489E">
          <w:rPr>
            <w:rStyle w:val="Hyperlink"/>
          </w:rPr>
          <w:t>https://doi.org/10.1016/j.trpro.2022.02.098</w:t>
        </w:r>
      </w:hyperlink>
      <w:r w:rsidRPr="00CB489E">
        <w:t>.</w:t>
      </w:r>
    </w:p>
    <w:p w14:paraId="0E9CB46E" w14:textId="77777777" w:rsidR="002B11F5" w:rsidRDefault="002B11F5" w:rsidP="002B11F5">
      <w:pPr>
        <w:spacing w:line="240" w:lineRule="auto"/>
        <w:ind w:firstLine="720"/>
      </w:pPr>
    </w:p>
    <w:p w14:paraId="2CC29F94" w14:textId="77777777" w:rsidR="002B11F5" w:rsidRPr="00CB489E" w:rsidRDefault="002B11F5" w:rsidP="002B11F5">
      <w:pPr>
        <w:spacing w:line="240" w:lineRule="auto"/>
        <w:ind w:firstLine="720"/>
        <w:rPr>
          <w:noProof w:val="0"/>
          <w:lang w:eastAsia="zh-CN"/>
        </w:rPr>
      </w:pPr>
      <w:r w:rsidRPr="00CB489E">
        <w:t xml:space="preserve">Biljecki, F. and Ito, K. (2021) ‘Street view imagery in urban analytics and GIS: A review’, </w:t>
      </w:r>
      <w:r w:rsidRPr="00CB489E">
        <w:rPr>
          <w:i/>
          <w:iCs/>
        </w:rPr>
        <w:t>Landscape and Urban Planning</w:t>
      </w:r>
      <w:r w:rsidRPr="00CB489E">
        <w:t xml:space="preserve">, 215, p. 104217. Available at: </w:t>
      </w:r>
      <w:hyperlink r:id="rId23" w:history="1">
        <w:r w:rsidRPr="00CB489E">
          <w:rPr>
            <w:rStyle w:val="Hyperlink"/>
          </w:rPr>
          <w:t>https://doi.org/10.1016/j.landurbplan.2021.104217</w:t>
        </w:r>
      </w:hyperlink>
      <w:r w:rsidRPr="00CB489E">
        <w:t>.</w:t>
      </w:r>
    </w:p>
    <w:p w14:paraId="4170AC69" w14:textId="77777777" w:rsidR="002B11F5" w:rsidRDefault="002B11F5" w:rsidP="002B11F5">
      <w:pPr>
        <w:spacing w:line="240" w:lineRule="auto"/>
        <w:ind w:firstLine="720"/>
      </w:pPr>
    </w:p>
    <w:p w14:paraId="1A93021A" w14:textId="77777777" w:rsidR="002B11F5" w:rsidRPr="00CB489E" w:rsidRDefault="002B11F5" w:rsidP="002B11F5">
      <w:pPr>
        <w:spacing w:line="240" w:lineRule="auto"/>
        <w:ind w:firstLine="720"/>
        <w:rPr>
          <w:noProof w:val="0"/>
          <w:lang w:eastAsia="zh-CN"/>
        </w:rPr>
      </w:pPr>
      <w:r w:rsidRPr="00CB489E">
        <w:t xml:space="preserve">Brostow, G.J. </w:t>
      </w:r>
      <w:r w:rsidRPr="00CB489E">
        <w:rPr>
          <w:i/>
          <w:iCs/>
        </w:rPr>
        <w:t>et al.</w:t>
      </w:r>
      <w:r w:rsidRPr="00CB489E">
        <w:t xml:space="preserve"> (2008) ‘Segmentation and Recognition Using Structure from Motion Point Clouds’, in D. Forsyth, P. Torr, and A. Zisserman (eds) </w:t>
      </w:r>
      <w:r w:rsidRPr="00CB489E">
        <w:rPr>
          <w:i/>
          <w:iCs/>
        </w:rPr>
        <w:t>Computer Vision – ECCV 2008</w:t>
      </w:r>
      <w:r w:rsidRPr="00CB489E">
        <w:t xml:space="preserve">. Berlin, Heidelberg: Springer (Lecture Notes in Computer Science), pp. 44–57. Available at: </w:t>
      </w:r>
      <w:hyperlink r:id="rId24" w:history="1">
        <w:r w:rsidRPr="00CB489E">
          <w:rPr>
            <w:rStyle w:val="Hyperlink"/>
          </w:rPr>
          <w:t>https://doi.org/10.1007/978-3-540-88682-2_5</w:t>
        </w:r>
      </w:hyperlink>
      <w:r w:rsidRPr="00CB489E">
        <w:t>.</w:t>
      </w:r>
    </w:p>
    <w:p w14:paraId="14C45DA4" w14:textId="77777777" w:rsidR="002B11F5" w:rsidRDefault="002B11F5" w:rsidP="002B11F5">
      <w:pPr>
        <w:spacing w:line="240" w:lineRule="auto"/>
        <w:ind w:firstLine="720"/>
      </w:pPr>
    </w:p>
    <w:p w14:paraId="4C4906EA" w14:textId="77777777" w:rsidR="002B11F5" w:rsidRPr="00CB489E" w:rsidRDefault="002B11F5" w:rsidP="002B11F5">
      <w:pPr>
        <w:spacing w:line="240" w:lineRule="auto"/>
        <w:ind w:firstLine="720"/>
        <w:rPr>
          <w:noProof w:val="0"/>
          <w:lang w:eastAsia="zh-CN"/>
        </w:rPr>
      </w:pPr>
      <w:r w:rsidRPr="00CB489E">
        <w:t xml:space="preserve">Chang, I. </w:t>
      </w:r>
      <w:r w:rsidRPr="00CB489E">
        <w:rPr>
          <w:i/>
          <w:iCs/>
        </w:rPr>
        <w:t>et al.</w:t>
      </w:r>
      <w:r w:rsidRPr="00CB489E">
        <w:t xml:space="preserve"> (2022) ‘Predicting effects of built environment on fatal pedestrian accidents at location-specific level: Application of XGBoost and SHAP’, </w:t>
      </w:r>
      <w:r w:rsidRPr="00CB489E">
        <w:rPr>
          <w:i/>
          <w:iCs/>
        </w:rPr>
        <w:t>Accident Analysis &amp; Prevention</w:t>
      </w:r>
      <w:r w:rsidRPr="00CB489E">
        <w:t xml:space="preserve">, 166, p. 106545. Available at: </w:t>
      </w:r>
      <w:hyperlink r:id="rId25" w:history="1">
        <w:r w:rsidRPr="00CB489E">
          <w:rPr>
            <w:rStyle w:val="Hyperlink"/>
          </w:rPr>
          <w:t>https://doi.org/10.1016/j.aap.2021.106545</w:t>
        </w:r>
      </w:hyperlink>
      <w:r w:rsidRPr="00CB489E">
        <w:t>.</w:t>
      </w:r>
    </w:p>
    <w:p w14:paraId="289B0A8A" w14:textId="77777777" w:rsidR="002B11F5" w:rsidRDefault="002B11F5" w:rsidP="002B11F5">
      <w:pPr>
        <w:ind w:firstLine="720"/>
      </w:pPr>
    </w:p>
    <w:p w14:paraId="5EF00734" w14:textId="77777777" w:rsidR="002B11F5" w:rsidRDefault="002B11F5" w:rsidP="002B11F5">
      <w:pPr>
        <w:spacing w:line="240" w:lineRule="auto"/>
        <w:ind w:firstLine="720"/>
        <w:rPr>
          <w:noProof w:val="0"/>
          <w:lang w:eastAsia="zh-CN"/>
        </w:rPr>
      </w:pPr>
      <w:r>
        <w:t xml:space="preserve">Chawla, N.V. </w:t>
      </w:r>
      <w:r>
        <w:rPr>
          <w:i/>
          <w:iCs/>
        </w:rPr>
        <w:t>et al.</w:t>
      </w:r>
      <w:r>
        <w:t xml:space="preserve"> (2002) ‘SMOTE: Synthetic Minority Over-sampling Technique’, </w:t>
      </w:r>
      <w:r>
        <w:rPr>
          <w:i/>
          <w:iCs/>
        </w:rPr>
        <w:t>Journal of Artificial Intelligence Research</w:t>
      </w:r>
      <w:r>
        <w:t xml:space="preserve">, 16, pp. 321–357. Available at: </w:t>
      </w:r>
      <w:hyperlink r:id="rId26" w:history="1">
        <w:r>
          <w:rPr>
            <w:rStyle w:val="Hyperlink"/>
          </w:rPr>
          <w:t>https://doi.org/10.1613/jair.953</w:t>
        </w:r>
      </w:hyperlink>
      <w:r>
        <w:t>.</w:t>
      </w:r>
    </w:p>
    <w:p w14:paraId="39514323" w14:textId="77777777" w:rsidR="002B11F5" w:rsidRDefault="002B11F5" w:rsidP="002B11F5">
      <w:pPr>
        <w:spacing w:line="240" w:lineRule="auto"/>
        <w:ind w:firstLine="720"/>
      </w:pPr>
    </w:p>
    <w:p w14:paraId="7D89691B" w14:textId="77777777" w:rsidR="002B11F5" w:rsidRDefault="002B11F5" w:rsidP="002B11F5">
      <w:pPr>
        <w:spacing w:line="240" w:lineRule="auto"/>
        <w:ind w:firstLine="720"/>
      </w:pPr>
    </w:p>
    <w:p w14:paraId="1B923762" w14:textId="77777777" w:rsidR="002B11F5" w:rsidRPr="00CB489E" w:rsidRDefault="002B11F5" w:rsidP="002B11F5">
      <w:pPr>
        <w:spacing w:line="240" w:lineRule="auto"/>
        <w:ind w:firstLine="720"/>
        <w:rPr>
          <w:noProof w:val="0"/>
          <w:lang w:eastAsia="zh-CN"/>
        </w:rPr>
      </w:pPr>
      <w:r w:rsidRPr="00CB489E">
        <w:t xml:space="preserve">Chen, P. and Shen, Q. (2016) ‘Built environment effects on cyclist injury severity in automobile-involved bicycle crashes’, </w:t>
      </w:r>
      <w:r w:rsidRPr="00CB489E">
        <w:rPr>
          <w:i/>
          <w:iCs/>
        </w:rPr>
        <w:t>Accident Analysis &amp; Prevention</w:t>
      </w:r>
      <w:r w:rsidRPr="00CB489E">
        <w:t xml:space="preserve">, 86, pp. 239–246. Available at: </w:t>
      </w:r>
      <w:hyperlink r:id="rId27" w:history="1">
        <w:r w:rsidRPr="00CB489E">
          <w:rPr>
            <w:rStyle w:val="Hyperlink"/>
          </w:rPr>
          <w:t>https://doi.org/10.1016/j.aap.2015.11.002</w:t>
        </w:r>
      </w:hyperlink>
      <w:r w:rsidRPr="00CB489E">
        <w:t>.</w:t>
      </w:r>
    </w:p>
    <w:p w14:paraId="536366C5" w14:textId="77777777" w:rsidR="002B11F5" w:rsidRDefault="002B11F5" w:rsidP="002B11F5">
      <w:pPr>
        <w:spacing w:line="240" w:lineRule="auto"/>
        <w:ind w:firstLine="720"/>
        <w:rPr>
          <w:noProof w:val="0"/>
          <w:lang w:eastAsia="zh-CN"/>
        </w:rPr>
      </w:pPr>
    </w:p>
    <w:p w14:paraId="276A67F0" w14:textId="77777777" w:rsidR="002B11F5" w:rsidRPr="00A32C5F" w:rsidRDefault="002B11F5" w:rsidP="002B11F5">
      <w:pPr>
        <w:spacing w:line="240" w:lineRule="auto"/>
        <w:ind w:firstLine="720"/>
        <w:rPr>
          <w:noProof w:val="0"/>
          <w:lang w:val="fr-FR" w:eastAsia="zh-CN"/>
          <w:rPrChange w:id="262" w:author="Chen, Huanfa" w:date="2023-02-24T11:06:00Z">
            <w:rPr>
              <w:noProof w:val="0"/>
              <w:lang w:eastAsia="zh-CN"/>
            </w:rPr>
          </w:rPrChange>
        </w:rPr>
      </w:pPr>
      <w:r w:rsidRPr="00CB489E">
        <w:lastRenderedPageBreak/>
        <w:t xml:space="preserve">Choi, D. and Ewing, R. (2021) ‘Effect of street network design on traffic congestion and traffic safety’, </w:t>
      </w:r>
      <w:r w:rsidRPr="00CB489E">
        <w:rPr>
          <w:i/>
          <w:iCs/>
        </w:rPr>
        <w:t>Journal of Transport Geography</w:t>
      </w:r>
      <w:r w:rsidRPr="00CB489E">
        <w:t xml:space="preserve">, 96, p. 103200. </w:t>
      </w:r>
      <w:r w:rsidRPr="00A32C5F">
        <w:rPr>
          <w:lang w:val="fr-FR"/>
          <w:rPrChange w:id="263" w:author="Chen, Huanfa" w:date="2023-02-24T11:06:00Z">
            <w:rPr/>
          </w:rPrChange>
        </w:rPr>
        <w:t xml:space="preserve">Available at: </w:t>
      </w:r>
      <w:r w:rsidR="00532795">
        <w:fldChar w:fldCharType="begin"/>
      </w:r>
      <w:r w:rsidR="00532795" w:rsidRPr="00A32C5F">
        <w:rPr>
          <w:lang w:val="fr-FR"/>
          <w:rPrChange w:id="264" w:author="Chen, Huanfa" w:date="2023-02-24T11:06:00Z">
            <w:rPr/>
          </w:rPrChange>
        </w:rPr>
        <w:instrText>HYPERLINK "https://doi.org/10.1016/j.jtrangeo.2021.103200"</w:instrText>
      </w:r>
      <w:r w:rsidR="00532795">
        <w:fldChar w:fldCharType="separate"/>
      </w:r>
      <w:r w:rsidRPr="00A32C5F">
        <w:rPr>
          <w:rStyle w:val="Hyperlink"/>
          <w:lang w:val="fr-FR"/>
          <w:rPrChange w:id="265" w:author="Chen, Huanfa" w:date="2023-02-24T11:06:00Z">
            <w:rPr>
              <w:rStyle w:val="Hyperlink"/>
            </w:rPr>
          </w:rPrChange>
        </w:rPr>
        <w:t>https://doi.org/10.1016/j.jtrangeo.2021.103200</w:t>
      </w:r>
      <w:r w:rsidR="00532795">
        <w:rPr>
          <w:rStyle w:val="Hyperlink"/>
        </w:rPr>
        <w:fldChar w:fldCharType="end"/>
      </w:r>
      <w:r w:rsidRPr="00A32C5F">
        <w:rPr>
          <w:lang w:val="fr-FR"/>
          <w:rPrChange w:id="266" w:author="Chen, Huanfa" w:date="2023-02-24T11:06:00Z">
            <w:rPr/>
          </w:rPrChange>
        </w:rPr>
        <w:t>.</w:t>
      </w:r>
    </w:p>
    <w:p w14:paraId="382229E5" w14:textId="77777777" w:rsidR="002B11F5" w:rsidRPr="00A32C5F" w:rsidRDefault="002B11F5" w:rsidP="002B11F5">
      <w:pPr>
        <w:spacing w:line="240" w:lineRule="auto"/>
        <w:ind w:firstLine="720"/>
        <w:rPr>
          <w:noProof w:val="0"/>
          <w:lang w:val="fr-FR" w:eastAsia="zh-CN"/>
          <w:rPrChange w:id="267" w:author="Chen, Huanfa" w:date="2023-02-24T11:06:00Z">
            <w:rPr>
              <w:noProof w:val="0"/>
              <w:lang w:eastAsia="zh-CN"/>
            </w:rPr>
          </w:rPrChange>
        </w:rPr>
      </w:pPr>
    </w:p>
    <w:p w14:paraId="11AE0984" w14:textId="77777777" w:rsidR="002B11F5" w:rsidRPr="00A32C5F" w:rsidRDefault="002B11F5" w:rsidP="002B11F5">
      <w:pPr>
        <w:spacing w:line="240" w:lineRule="auto"/>
        <w:ind w:firstLine="720"/>
        <w:rPr>
          <w:lang w:val="fr-FR"/>
          <w:rPrChange w:id="268" w:author="Chen, Huanfa" w:date="2023-02-24T11:06:00Z">
            <w:rPr/>
          </w:rPrChange>
        </w:rPr>
      </w:pPr>
    </w:p>
    <w:p w14:paraId="5CAFBFD4" w14:textId="77777777" w:rsidR="002B11F5" w:rsidRPr="00CB489E" w:rsidRDefault="002B11F5" w:rsidP="002B11F5">
      <w:pPr>
        <w:spacing w:line="240" w:lineRule="auto"/>
        <w:ind w:firstLine="720"/>
        <w:rPr>
          <w:noProof w:val="0"/>
          <w:lang w:eastAsia="zh-CN"/>
        </w:rPr>
      </w:pPr>
      <w:r w:rsidRPr="00A32C5F">
        <w:rPr>
          <w:lang w:val="fr-FR"/>
          <w:rPrChange w:id="269" w:author="Chen, Huanfa" w:date="2023-02-24T11:06:00Z">
            <w:rPr/>
          </w:rPrChange>
        </w:rPr>
        <w:t xml:space="preserve">Cui, H. </w:t>
      </w:r>
      <w:r w:rsidRPr="00A32C5F">
        <w:rPr>
          <w:i/>
          <w:iCs/>
          <w:lang w:val="fr-FR"/>
          <w:rPrChange w:id="270" w:author="Chen, Huanfa" w:date="2023-02-24T11:06:00Z">
            <w:rPr>
              <w:i/>
              <w:iCs/>
            </w:rPr>
          </w:rPrChange>
        </w:rPr>
        <w:t>et al.</w:t>
      </w:r>
      <w:r w:rsidRPr="00A32C5F">
        <w:rPr>
          <w:lang w:val="fr-FR"/>
          <w:rPrChange w:id="271" w:author="Chen, Huanfa" w:date="2023-02-24T11:06:00Z">
            <w:rPr/>
          </w:rPrChange>
        </w:rPr>
        <w:t xml:space="preserve"> </w:t>
      </w:r>
      <w:r w:rsidRPr="00CB489E">
        <w:t xml:space="preserve">(2022) ‘Identifying accident black spots based on the accident spacing distribution’, </w:t>
      </w:r>
      <w:r w:rsidRPr="00CB489E">
        <w:rPr>
          <w:i/>
          <w:iCs/>
        </w:rPr>
        <w:t>Journal of Traffic and Transportation Engineering (English Edition)</w:t>
      </w:r>
      <w:r w:rsidRPr="00CB489E">
        <w:t xml:space="preserve">, 9(6), pp. 1017–1026. Available at: </w:t>
      </w:r>
      <w:hyperlink r:id="rId28" w:history="1">
        <w:r w:rsidRPr="00CB489E">
          <w:rPr>
            <w:rStyle w:val="Hyperlink"/>
          </w:rPr>
          <w:t>https://doi.org/10.1016/j.jtte.2021.02.006</w:t>
        </w:r>
      </w:hyperlink>
      <w:r w:rsidRPr="00CB489E">
        <w:t>.</w:t>
      </w:r>
    </w:p>
    <w:p w14:paraId="5D5F0EAA" w14:textId="77777777" w:rsidR="002B11F5" w:rsidRDefault="002B11F5" w:rsidP="002B11F5">
      <w:pPr>
        <w:ind w:firstLine="720"/>
      </w:pPr>
    </w:p>
    <w:p w14:paraId="22C28A1E" w14:textId="77777777" w:rsidR="002B11F5" w:rsidRPr="00CB489E" w:rsidRDefault="002B11F5" w:rsidP="002B11F5">
      <w:pPr>
        <w:spacing w:line="240" w:lineRule="auto"/>
        <w:ind w:firstLine="720"/>
      </w:pPr>
      <w:r w:rsidRPr="00CB489E">
        <w:t xml:space="preserve">Dereli, M.A. and Erdogan, S. (2017) ‘A new model for determining the traffic accident black spots using GIS-aided spatial statistical methods’, </w:t>
      </w:r>
      <w:r w:rsidRPr="00CB489E">
        <w:rPr>
          <w:i/>
          <w:iCs/>
        </w:rPr>
        <w:t>Transportation Research Part A: Policy and Practice</w:t>
      </w:r>
      <w:r w:rsidRPr="00CB489E">
        <w:t xml:space="preserve">, 103, pp. 106–117. Available at: </w:t>
      </w:r>
      <w:hyperlink r:id="rId29" w:history="1">
        <w:r w:rsidRPr="00CB489E">
          <w:rPr>
            <w:rStyle w:val="Hyperlink"/>
          </w:rPr>
          <w:t>https://doi.org/10.1016/j.tra.2017.05.031</w:t>
        </w:r>
      </w:hyperlink>
      <w:r w:rsidRPr="00CB489E">
        <w:t>.</w:t>
      </w:r>
    </w:p>
    <w:p w14:paraId="1C396C21" w14:textId="77777777" w:rsidR="002B11F5" w:rsidRDefault="002B11F5" w:rsidP="002B11F5">
      <w:pPr>
        <w:ind w:firstLine="720"/>
      </w:pPr>
    </w:p>
    <w:p w14:paraId="61F5EF8C" w14:textId="77777777" w:rsidR="002B11F5" w:rsidRPr="00CB489E" w:rsidRDefault="002B11F5" w:rsidP="002B11F5">
      <w:pPr>
        <w:spacing w:line="240" w:lineRule="auto"/>
        <w:ind w:firstLine="720"/>
        <w:rPr>
          <w:noProof w:val="0"/>
          <w:lang w:eastAsia="zh-CN"/>
        </w:rPr>
      </w:pPr>
      <w:r w:rsidRPr="00CB489E">
        <w:t xml:space="preserve">Ewing, R. and Dumbaugh, E. (2009) ‘The Built Environment and Traffic Safety: A Review of Empirical Evidence’, </w:t>
      </w:r>
      <w:r w:rsidRPr="00CB489E">
        <w:rPr>
          <w:i/>
          <w:iCs/>
        </w:rPr>
        <w:t>Journal of Planning Literature</w:t>
      </w:r>
      <w:r w:rsidRPr="00CB489E">
        <w:t xml:space="preserve">, 23(4), pp. 347–367. Available at: </w:t>
      </w:r>
      <w:hyperlink r:id="rId30" w:history="1">
        <w:r w:rsidRPr="00CB489E">
          <w:rPr>
            <w:rStyle w:val="Hyperlink"/>
          </w:rPr>
          <w:t>https://doi.org/10.1177/0885412209335553</w:t>
        </w:r>
      </w:hyperlink>
      <w:r w:rsidRPr="00CB489E">
        <w:t>.</w:t>
      </w:r>
    </w:p>
    <w:p w14:paraId="32F3CB97" w14:textId="77777777" w:rsidR="002B11F5" w:rsidRPr="00CB489E" w:rsidRDefault="002B11F5" w:rsidP="002B11F5">
      <w:pPr>
        <w:ind w:firstLine="720"/>
      </w:pPr>
    </w:p>
    <w:p w14:paraId="4DD631C0" w14:textId="77777777" w:rsidR="002B11F5" w:rsidRPr="00CB489E" w:rsidRDefault="002B11F5" w:rsidP="002B11F5">
      <w:pPr>
        <w:spacing w:line="240" w:lineRule="auto"/>
        <w:ind w:firstLine="720"/>
      </w:pPr>
      <w:r w:rsidRPr="00CB489E">
        <w:t xml:space="preserve">Ewing, R. and Cervero, R. (2010) ‘Travel and the Built Environment: A Meta-Analysis’, </w:t>
      </w:r>
      <w:r w:rsidRPr="00CB489E">
        <w:rPr>
          <w:i/>
          <w:iCs/>
        </w:rPr>
        <w:t>Journal of the American Planning Association</w:t>
      </w:r>
      <w:r w:rsidRPr="00CB489E">
        <w:t xml:space="preserve">, 76(3), pp. 265–294. Available at: </w:t>
      </w:r>
      <w:hyperlink r:id="rId31" w:history="1">
        <w:r w:rsidRPr="00CB489E">
          <w:rPr>
            <w:rStyle w:val="Hyperlink"/>
          </w:rPr>
          <w:t>https://doi.org/10.1080/01944361003766766</w:t>
        </w:r>
      </w:hyperlink>
      <w:r w:rsidRPr="00CB489E">
        <w:t>.</w:t>
      </w:r>
    </w:p>
    <w:p w14:paraId="2D3F810C" w14:textId="77777777" w:rsidR="002B11F5" w:rsidRDefault="002B11F5" w:rsidP="002B11F5">
      <w:pPr>
        <w:ind w:firstLine="720"/>
      </w:pPr>
    </w:p>
    <w:p w14:paraId="78466B38" w14:textId="77777777" w:rsidR="002B11F5" w:rsidRPr="00A32C5F" w:rsidRDefault="002B11F5" w:rsidP="002B11F5">
      <w:pPr>
        <w:spacing w:line="240" w:lineRule="auto"/>
        <w:ind w:firstLine="720"/>
        <w:rPr>
          <w:noProof w:val="0"/>
          <w:lang w:val="fr-FR" w:eastAsia="zh-CN"/>
          <w:rPrChange w:id="272" w:author="Chen, Huanfa" w:date="2023-02-24T11:06:00Z">
            <w:rPr>
              <w:noProof w:val="0"/>
              <w:lang w:eastAsia="zh-CN"/>
            </w:rPr>
          </w:rPrChange>
        </w:rPr>
      </w:pPr>
      <w:r w:rsidRPr="00CB489E">
        <w:t xml:space="preserve">Gårder, P.E. (2004) ‘The impact of speed and other variables on pedestrian safety in Maine’, </w:t>
      </w:r>
      <w:r w:rsidRPr="00CB489E">
        <w:rPr>
          <w:i/>
          <w:iCs/>
        </w:rPr>
        <w:t>Accident Analysis &amp; Prevention</w:t>
      </w:r>
      <w:r w:rsidRPr="00CB489E">
        <w:t xml:space="preserve">, 36(4), pp. 533–542. </w:t>
      </w:r>
      <w:r w:rsidRPr="00A32C5F">
        <w:rPr>
          <w:lang w:val="fr-FR"/>
          <w:rPrChange w:id="273" w:author="Chen, Huanfa" w:date="2023-02-24T11:06:00Z">
            <w:rPr/>
          </w:rPrChange>
        </w:rPr>
        <w:t xml:space="preserve">Available at: </w:t>
      </w:r>
      <w:r w:rsidR="00532795">
        <w:fldChar w:fldCharType="begin"/>
      </w:r>
      <w:r w:rsidR="00532795" w:rsidRPr="00A32C5F">
        <w:rPr>
          <w:lang w:val="fr-FR"/>
          <w:rPrChange w:id="274" w:author="Chen, Huanfa" w:date="2023-02-24T11:06:00Z">
            <w:rPr/>
          </w:rPrChange>
        </w:rPr>
        <w:instrText>HYPERLINK "https://doi.org/10.1016/S0001-4575(03)</w:instrText>
      </w:r>
      <w:r w:rsidR="00532795" w:rsidRPr="00A32C5F">
        <w:rPr>
          <w:lang w:val="fr-FR"/>
          <w:rPrChange w:id="275" w:author="Chen, Huanfa" w:date="2023-02-24T11:06:00Z">
            <w:rPr/>
          </w:rPrChange>
        </w:rPr>
        <w:instrText>00059-9"</w:instrText>
      </w:r>
      <w:r w:rsidR="00532795">
        <w:fldChar w:fldCharType="separate"/>
      </w:r>
      <w:r w:rsidRPr="00A32C5F">
        <w:rPr>
          <w:rStyle w:val="Hyperlink"/>
          <w:lang w:val="fr-FR"/>
          <w:rPrChange w:id="276" w:author="Chen, Huanfa" w:date="2023-02-24T11:06:00Z">
            <w:rPr>
              <w:rStyle w:val="Hyperlink"/>
            </w:rPr>
          </w:rPrChange>
        </w:rPr>
        <w:t>https://doi.org/10.1016/S0001-4575(03)00059-9</w:t>
      </w:r>
      <w:r w:rsidR="00532795">
        <w:rPr>
          <w:rStyle w:val="Hyperlink"/>
        </w:rPr>
        <w:fldChar w:fldCharType="end"/>
      </w:r>
      <w:r w:rsidRPr="00A32C5F">
        <w:rPr>
          <w:lang w:val="fr-FR"/>
          <w:rPrChange w:id="277" w:author="Chen, Huanfa" w:date="2023-02-24T11:06:00Z">
            <w:rPr/>
          </w:rPrChange>
        </w:rPr>
        <w:t>.</w:t>
      </w:r>
    </w:p>
    <w:p w14:paraId="408C3695" w14:textId="77777777" w:rsidR="002B11F5" w:rsidRPr="00A32C5F" w:rsidRDefault="002B11F5" w:rsidP="002B11F5">
      <w:pPr>
        <w:ind w:firstLine="720"/>
        <w:rPr>
          <w:lang w:val="fr-FR"/>
          <w:rPrChange w:id="278" w:author="Chen, Huanfa" w:date="2023-02-24T11:06:00Z">
            <w:rPr/>
          </w:rPrChange>
        </w:rPr>
      </w:pPr>
    </w:p>
    <w:p w14:paraId="5E16DA0E" w14:textId="77777777" w:rsidR="002B11F5" w:rsidRPr="00CB489E" w:rsidRDefault="002B11F5" w:rsidP="002B11F5">
      <w:pPr>
        <w:spacing w:line="240" w:lineRule="auto"/>
        <w:ind w:firstLine="720"/>
        <w:rPr>
          <w:noProof w:val="0"/>
          <w:lang w:eastAsia="zh-CN"/>
        </w:rPr>
      </w:pPr>
      <w:r w:rsidRPr="00A32C5F">
        <w:rPr>
          <w:lang w:val="fr-FR"/>
          <w:rPrChange w:id="279" w:author="Chen, Huanfa" w:date="2023-02-24T11:06:00Z">
            <w:rPr/>
          </w:rPrChange>
        </w:rPr>
        <w:t xml:space="preserve">Gitelman, V. </w:t>
      </w:r>
      <w:r w:rsidRPr="00A32C5F">
        <w:rPr>
          <w:i/>
          <w:iCs/>
          <w:lang w:val="fr-FR"/>
          <w:rPrChange w:id="280" w:author="Chen, Huanfa" w:date="2023-02-24T11:06:00Z">
            <w:rPr>
              <w:i/>
              <w:iCs/>
            </w:rPr>
          </w:rPrChange>
        </w:rPr>
        <w:t>et al.</w:t>
      </w:r>
      <w:r w:rsidRPr="00A32C5F">
        <w:rPr>
          <w:lang w:val="fr-FR"/>
          <w:rPrChange w:id="281" w:author="Chen, Huanfa" w:date="2023-02-24T11:06:00Z">
            <w:rPr/>
          </w:rPrChange>
        </w:rPr>
        <w:t xml:space="preserve"> </w:t>
      </w:r>
      <w:r w:rsidRPr="00CB489E">
        <w:t xml:space="preserve">(2017) ‘Exploring Safety Impacts of Pedestrian Crossing Configurations at Signalized Junctions on Urban Roads with Public Transport Routes’, </w:t>
      </w:r>
      <w:r w:rsidRPr="00CB489E">
        <w:rPr>
          <w:i/>
          <w:iCs/>
        </w:rPr>
        <w:t>Transportation Research Procedia</w:t>
      </w:r>
      <w:r w:rsidRPr="00CB489E">
        <w:t xml:space="preserve">, 25, pp. 2044–2060. Available at: </w:t>
      </w:r>
      <w:hyperlink r:id="rId32" w:history="1">
        <w:r w:rsidRPr="00CB489E">
          <w:rPr>
            <w:rStyle w:val="Hyperlink"/>
          </w:rPr>
          <w:t>https://doi.org/10.1016/j.trpro.2017.05.399</w:t>
        </w:r>
      </w:hyperlink>
      <w:r w:rsidRPr="00CB489E">
        <w:t>.</w:t>
      </w:r>
    </w:p>
    <w:p w14:paraId="2DB82274" w14:textId="77777777" w:rsidR="002B11F5" w:rsidRDefault="002B11F5" w:rsidP="002B11F5">
      <w:pPr>
        <w:spacing w:line="240" w:lineRule="auto"/>
        <w:ind w:firstLine="720"/>
      </w:pPr>
    </w:p>
    <w:p w14:paraId="0C0E8E0A" w14:textId="77777777" w:rsidR="002B11F5" w:rsidRPr="00CB489E" w:rsidRDefault="002B11F5" w:rsidP="002B11F5">
      <w:pPr>
        <w:spacing w:line="240" w:lineRule="auto"/>
        <w:ind w:firstLine="720"/>
        <w:rPr>
          <w:noProof w:val="0"/>
          <w:lang w:eastAsia="zh-CN"/>
        </w:rPr>
      </w:pPr>
      <w:r w:rsidRPr="00CB489E">
        <w:t xml:space="preserve">GOV.UK </w:t>
      </w:r>
      <w:r w:rsidRPr="00CB489E">
        <w:rPr>
          <w:rFonts w:eastAsia="SimSun"/>
          <w:lang w:eastAsia="zh-CN"/>
        </w:rPr>
        <w:t>(2020).</w:t>
      </w:r>
      <w:r w:rsidRPr="00CB489E">
        <w:rPr>
          <w:i/>
          <w:iCs/>
        </w:rPr>
        <w:t>Reported road casualties in Great Britain: notes, definitions, symbols and conventions</w:t>
      </w:r>
      <w:r w:rsidRPr="00CB489E">
        <w:t xml:space="preserve">. Available at: </w:t>
      </w:r>
      <w:hyperlink r:id="rId33" w:history="1">
        <w:r w:rsidRPr="00CB489E">
          <w:rPr>
            <w:rStyle w:val="Hyperlink"/>
          </w:rPr>
          <w:t>https://www.gov.uk/government/publications/road-accidents-and-safety-statistics-notes-and-definitions/reported-road-casualties-in-great-britain-notes-definitions-symbols-and-conventions</w:t>
        </w:r>
      </w:hyperlink>
      <w:r w:rsidRPr="00CB489E">
        <w:t xml:space="preserve"> (Accessed: 28 January 2023).</w:t>
      </w:r>
    </w:p>
    <w:p w14:paraId="256BDD91" w14:textId="77777777" w:rsidR="002B11F5" w:rsidRDefault="002B11F5" w:rsidP="002B11F5">
      <w:pPr>
        <w:spacing w:line="240" w:lineRule="auto"/>
        <w:ind w:firstLine="720"/>
      </w:pPr>
    </w:p>
    <w:p w14:paraId="361FC58A" w14:textId="77777777" w:rsidR="002B11F5" w:rsidRDefault="002B11F5" w:rsidP="002B11F5">
      <w:pPr>
        <w:spacing w:line="240" w:lineRule="auto"/>
        <w:ind w:firstLine="720"/>
      </w:pPr>
      <w:r w:rsidRPr="00CB489E">
        <w:t xml:space="preserve">Guo, Q. </w:t>
      </w:r>
      <w:r w:rsidRPr="00CB489E">
        <w:rPr>
          <w:i/>
          <w:iCs/>
        </w:rPr>
        <w:t>et al.</w:t>
      </w:r>
      <w:r w:rsidRPr="00CB489E">
        <w:t xml:space="preserve"> (2017) ‘The effect of road network patterns on pedestrian safety: A zone-based Bayesian spatial modeling approach’, </w:t>
      </w:r>
      <w:r w:rsidRPr="00CB489E">
        <w:rPr>
          <w:i/>
          <w:iCs/>
        </w:rPr>
        <w:t>Accident Analysis &amp; Prevention</w:t>
      </w:r>
      <w:r w:rsidRPr="00CB489E">
        <w:t xml:space="preserve">, 99, pp. 114–124. Available at: </w:t>
      </w:r>
      <w:hyperlink r:id="rId34" w:history="1">
        <w:r w:rsidRPr="00CB489E">
          <w:rPr>
            <w:rStyle w:val="Hyperlink"/>
          </w:rPr>
          <w:t>https://doi.org/10.1016/j.aap.2016.11.002</w:t>
        </w:r>
      </w:hyperlink>
      <w:r w:rsidRPr="00CB489E">
        <w:t>.</w:t>
      </w:r>
    </w:p>
    <w:p w14:paraId="7BEA0C02" w14:textId="77777777" w:rsidR="002B11F5" w:rsidRDefault="002B11F5" w:rsidP="002B11F5">
      <w:pPr>
        <w:spacing w:line="240" w:lineRule="auto"/>
        <w:ind w:firstLine="720"/>
      </w:pPr>
    </w:p>
    <w:p w14:paraId="5CDB9080" w14:textId="77777777" w:rsidR="002B11F5" w:rsidRPr="00CB489E" w:rsidRDefault="002B11F5" w:rsidP="002B11F5">
      <w:pPr>
        <w:spacing w:line="240" w:lineRule="auto"/>
        <w:ind w:firstLine="720"/>
        <w:rPr>
          <w:noProof w:val="0"/>
          <w:lang w:eastAsia="zh-CN"/>
        </w:rPr>
      </w:pPr>
    </w:p>
    <w:p w14:paraId="6E436E5E" w14:textId="77777777" w:rsidR="002B11F5" w:rsidRPr="00CB489E" w:rsidRDefault="002B11F5" w:rsidP="002B11F5">
      <w:pPr>
        <w:spacing w:line="240" w:lineRule="auto"/>
        <w:ind w:firstLine="720"/>
        <w:rPr>
          <w:noProof w:val="0"/>
          <w:lang w:eastAsia="zh-CN"/>
        </w:rPr>
      </w:pPr>
      <w:r w:rsidRPr="00CB489E">
        <w:t xml:space="preserve">Hanson, C.S., Noland, R.B. and Brown, C. (2013) ‘The severity of pedestrian crashes: an analysis using Google Street View imagery’, </w:t>
      </w:r>
      <w:r w:rsidRPr="00CB489E">
        <w:rPr>
          <w:i/>
          <w:iCs/>
        </w:rPr>
        <w:t>Journal of Transport Geography</w:t>
      </w:r>
      <w:r w:rsidRPr="00CB489E">
        <w:t xml:space="preserve">, 33, pp. 42–53. Available at: </w:t>
      </w:r>
      <w:hyperlink r:id="rId35" w:history="1">
        <w:r w:rsidRPr="00CB489E">
          <w:rPr>
            <w:rStyle w:val="Hyperlink"/>
          </w:rPr>
          <w:t>https://doi.org/10.1016/j.jtrangeo.2013.09.002</w:t>
        </w:r>
      </w:hyperlink>
      <w:r w:rsidRPr="00CB489E">
        <w:t>.</w:t>
      </w:r>
    </w:p>
    <w:p w14:paraId="2BEDED42" w14:textId="77777777" w:rsidR="002B11F5" w:rsidRDefault="002B11F5" w:rsidP="002B11F5">
      <w:pPr>
        <w:spacing w:line="240" w:lineRule="auto"/>
        <w:ind w:firstLine="720"/>
      </w:pPr>
    </w:p>
    <w:p w14:paraId="61B3C009" w14:textId="77777777" w:rsidR="002B11F5" w:rsidRPr="00CB489E" w:rsidRDefault="002B11F5" w:rsidP="002B11F5">
      <w:pPr>
        <w:spacing w:line="240" w:lineRule="auto"/>
        <w:ind w:firstLine="720"/>
        <w:rPr>
          <w:noProof w:val="0"/>
          <w:lang w:eastAsia="zh-CN"/>
        </w:rPr>
      </w:pPr>
      <w:r w:rsidRPr="00CB489E">
        <w:lastRenderedPageBreak/>
        <w:t xml:space="preserve">Hillier, B. and Hanson, J. (1984) </w:t>
      </w:r>
      <w:r w:rsidRPr="00CB489E">
        <w:rPr>
          <w:i/>
          <w:iCs/>
        </w:rPr>
        <w:t>The Social Logic of Space</w:t>
      </w:r>
      <w:r w:rsidRPr="00CB489E">
        <w:t xml:space="preserve">. Cambridge: Cambridge University Press. Available at: </w:t>
      </w:r>
      <w:hyperlink r:id="rId36" w:history="1">
        <w:r w:rsidRPr="00CB489E">
          <w:rPr>
            <w:rStyle w:val="Hyperlink"/>
          </w:rPr>
          <w:t>https://doi.org/10.1017/CBO9780511597237</w:t>
        </w:r>
      </w:hyperlink>
      <w:r w:rsidRPr="00CB489E">
        <w:t>.</w:t>
      </w:r>
    </w:p>
    <w:p w14:paraId="47DB08EA" w14:textId="77777777" w:rsidR="002B11F5" w:rsidRDefault="002B11F5" w:rsidP="002B11F5">
      <w:pPr>
        <w:spacing w:line="240" w:lineRule="auto"/>
        <w:ind w:firstLine="720"/>
        <w:rPr>
          <w:noProof w:val="0"/>
          <w:lang w:eastAsia="zh-CN"/>
        </w:rPr>
      </w:pPr>
    </w:p>
    <w:p w14:paraId="38F1C536" w14:textId="77777777" w:rsidR="002B11F5" w:rsidRPr="00CB489E" w:rsidRDefault="002B11F5" w:rsidP="002B11F5">
      <w:pPr>
        <w:spacing w:line="240" w:lineRule="auto"/>
        <w:ind w:firstLine="720"/>
        <w:rPr>
          <w:noProof w:val="0"/>
          <w:lang w:eastAsia="zh-CN"/>
        </w:rPr>
      </w:pPr>
      <w:r w:rsidRPr="00CB489E">
        <w:rPr>
          <w:noProof w:val="0"/>
          <w:lang w:eastAsia="zh-CN"/>
        </w:rPr>
        <w:t xml:space="preserve">Hillier, B. (2007) </w:t>
      </w:r>
      <w:r w:rsidRPr="00CB489E">
        <w:rPr>
          <w:i/>
          <w:iCs/>
          <w:noProof w:val="0"/>
          <w:lang w:eastAsia="zh-CN"/>
        </w:rPr>
        <w:t>Space is the machine: a configurational theory of architecture</w:t>
      </w:r>
      <w:r w:rsidRPr="00CB489E">
        <w:rPr>
          <w:noProof w:val="0"/>
          <w:lang w:eastAsia="zh-CN"/>
        </w:rPr>
        <w:t>. Space Syntax.</w:t>
      </w:r>
    </w:p>
    <w:p w14:paraId="2E27780B" w14:textId="77777777" w:rsidR="002B11F5" w:rsidRDefault="002B11F5" w:rsidP="002B11F5">
      <w:pPr>
        <w:spacing w:line="240" w:lineRule="auto"/>
        <w:ind w:firstLine="720"/>
      </w:pPr>
    </w:p>
    <w:p w14:paraId="3B350627" w14:textId="77777777" w:rsidR="002B11F5" w:rsidRPr="00CB489E" w:rsidRDefault="002B11F5" w:rsidP="002B11F5">
      <w:pPr>
        <w:spacing w:line="240" w:lineRule="auto"/>
        <w:ind w:firstLine="720"/>
        <w:rPr>
          <w:noProof w:val="0"/>
          <w:lang w:eastAsia="zh-CN"/>
        </w:rPr>
      </w:pPr>
      <w:r w:rsidRPr="00CB489E">
        <w:t xml:space="preserve">Hillier, B., Yang, T. and Turner, A. (2012) 'Advancing DepthMap to advance our understanding of cities: comparing streets and cities and streets with cities', in </w:t>
      </w:r>
      <w:r w:rsidRPr="00CB489E">
        <w:rPr>
          <w:i/>
          <w:iCs/>
        </w:rPr>
        <w:t>8th International Space Syntax Symposium. Pontificia Universidad Catolica de Chile: Santiago, Chile.</w:t>
      </w:r>
      <w:r w:rsidRPr="00CB489E">
        <w:t xml:space="preserve"> Available at: </w:t>
      </w:r>
      <w:hyperlink r:id="rId37" w:history="1">
        <w:r w:rsidRPr="00CB489E">
          <w:rPr>
            <w:rStyle w:val="Hyperlink"/>
          </w:rPr>
          <w:t>https://www.mysciencework.com/publication/show/advancing-depthmap-advance-our-understanding-cities-comparing-streets-cities-streets-cities-d1cc615a</w:t>
        </w:r>
      </w:hyperlink>
      <w:r w:rsidRPr="00CB489E">
        <w:t xml:space="preserve"> (Accessed: 5 February 2023).</w:t>
      </w:r>
    </w:p>
    <w:p w14:paraId="7C39DCEE" w14:textId="77777777" w:rsidR="002B11F5" w:rsidRDefault="002B11F5" w:rsidP="002B11F5">
      <w:pPr>
        <w:spacing w:line="240" w:lineRule="auto"/>
        <w:ind w:firstLine="720"/>
      </w:pPr>
    </w:p>
    <w:p w14:paraId="52DDA3B3" w14:textId="77777777" w:rsidR="002B11F5" w:rsidRPr="00CB489E" w:rsidRDefault="002B11F5" w:rsidP="002B11F5">
      <w:pPr>
        <w:spacing w:line="240" w:lineRule="auto"/>
        <w:ind w:firstLine="720"/>
        <w:rPr>
          <w:noProof w:val="0"/>
          <w:lang w:eastAsia="zh-CN"/>
        </w:rPr>
      </w:pPr>
      <w:r w:rsidRPr="00CB489E">
        <w:t xml:space="preserve">Howard, J. and Gugger, S. (2020) ‘Fastai: A Layered API for Deep Learning’, </w:t>
      </w:r>
      <w:r w:rsidRPr="00CB489E">
        <w:rPr>
          <w:i/>
          <w:iCs/>
        </w:rPr>
        <w:t>Information</w:t>
      </w:r>
      <w:r w:rsidRPr="00CB489E">
        <w:t xml:space="preserve">, 11(2), p. 108. Available at: </w:t>
      </w:r>
      <w:hyperlink r:id="rId38" w:history="1">
        <w:r w:rsidRPr="00CB489E">
          <w:rPr>
            <w:rStyle w:val="Hyperlink"/>
          </w:rPr>
          <w:t>https://doi.org/10.3390/info11020108</w:t>
        </w:r>
      </w:hyperlink>
      <w:r w:rsidRPr="00CB489E">
        <w:t>.</w:t>
      </w:r>
    </w:p>
    <w:p w14:paraId="1BDDF301" w14:textId="77777777" w:rsidR="002B11F5" w:rsidRDefault="002B11F5" w:rsidP="002B11F5">
      <w:pPr>
        <w:spacing w:line="240" w:lineRule="auto"/>
        <w:ind w:firstLine="720"/>
      </w:pPr>
    </w:p>
    <w:p w14:paraId="2CC03333" w14:textId="77777777" w:rsidR="002B11F5" w:rsidRDefault="002B11F5" w:rsidP="002B11F5">
      <w:pPr>
        <w:spacing w:line="240" w:lineRule="auto"/>
        <w:ind w:firstLine="720"/>
      </w:pPr>
      <w:r w:rsidRPr="00CB489E">
        <w:t xml:space="preserve">Huang, Y., Wang, X. and Patton, D. (2018) ‘Examining spatial relationships between crashes and the built environment: A geographically weighted regression approach’, </w:t>
      </w:r>
      <w:r w:rsidRPr="00CB489E">
        <w:rPr>
          <w:i/>
          <w:iCs/>
        </w:rPr>
        <w:t>Journal of Transport Geography</w:t>
      </w:r>
      <w:r w:rsidRPr="00CB489E">
        <w:t xml:space="preserve">, 69, pp. 221–233. Available at: </w:t>
      </w:r>
      <w:hyperlink r:id="rId39" w:history="1">
        <w:r w:rsidRPr="00CB489E">
          <w:rPr>
            <w:rStyle w:val="Hyperlink"/>
          </w:rPr>
          <w:t>https://doi.org/10.1016/j.jtrangeo.2018.04.027</w:t>
        </w:r>
      </w:hyperlink>
      <w:r w:rsidRPr="00CB489E">
        <w:t>.</w:t>
      </w:r>
    </w:p>
    <w:p w14:paraId="6478EA17" w14:textId="77777777" w:rsidR="002B11F5" w:rsidRPr="00CB489E" w:rsidRDefault="002B11F5" w:rsidP="002B11F5">
      <w:pPr>
        <w:spacing w:line="240" w:lineRule="auto"/>
        <w:ind w:firstLine="720"/>
        <w:rPr>
          <w:noProof w:val="0"/>
          <w:lang w:eastAsia="zh-CN"/>
        </w:rPr>
      </w:pPr>
    </w:p>
    <w:p w14:paraId="0DB967E6" w14:textId="77777777" w:rsidR="002B11F5" w:rsidRPr="00A32C5F" w:rsidRDefault="002B11F5" w:rsidP="002B11F5">
      <w:pPr>
        <w:spacing w:line="240" w:lineRule="auto"/>
        <w:ind w:firstLine="720"/>
        <w:rPr>
          <w:lang w:val="fr-FR"/>
          <w:rPrChange w:id="282" w:author="Chen, Huanfa" w:date="2023-02-24T11:06:00Z">
            <w:rPr/>
          </w:rPrChange>
        </w:rPr>
      </w:pPr>
      <w:r w:rsidRPr="00CB489E">
        <w:t xml:space="preserve">Ito, K. and Biljecki, F. (2021) ‘Assessing bikeability with street view imagery and computer vision’, </w:t>
      </w:r>
      <w:r w:rsidRPr="00CB489E">
        <w:rPr>
          <w:i/>
          <w:iCs/>
        </w:rPr>
        <w:t>Transportation Research Part C: Emerging Technologies</w:t>
      </w:r>
      <w:r w:rsidRPr="00CB489E">
        <w:t xml:space="preserve">, 132, p. 103371. </w:t>
      </w:r>
      <w:r w:rsidRPr="00A32C5F">
        <w:rPr>
          <w:lang w:val="fr-FR"/>
          <w:rPrChange w:id="283" w:author="Chen, Huanfa" w:date="2023-02-24T11:06:00Z">
            <w:rPr/>
          </w:rPrChange>
        </w:rPr>
        <w:t xml:space="preserve">Available at: </w:t>
      </w:r>
      <w:r w:rsidR="00532795">
        <w:fldChar w:fldCharType="begin"/>
      </w:r>
      <w:r w:rsidR="00532795" w:rsidRPr="00A32C5F">
        <w:rPr>
          <w:lang w:val="fr-FR"/>
          <w:rPrChange w:id="284" w:author="Chen, Huanfa" w:date="2023-02-24T11:06:00Z">
            <w:rPr/>
          </w:rPrChange>
        </w:rPr>
        <w:instrText>HYPERLINK "https://doi.org/10.1016/j.trc.2021.103371"</w:instrText>
      </w:r>
      <w:r w:rsidR="00532795">
        <w:fldChar w:fldCharType="separate"/>
      </w:r>
      <w:r w:rsidRPr="00A32C5F">
        <w:rPr>
          <w:rStyle w:val="Hyperlink"/>
          <w:lang w:val="fr-FR"/>
          <w:rPrChange w:id="285" w:author="Chen, Huanfa" w:date="2023-02-24T11:06:00Z">
            <w:rPr>
              <w:rStyle w:val="Hyperlink"/>
            </w:rPr>
          </w:rPrChange>
        </w:rPr>
        <w:t>https://doi.org/10.1016/j.trc.2021.103371</w:t>
      </w:r>
      <w:r w:rsidR="00532795">
        <w:rPr>
          <w:rStyle w:val="Hyperlink"/>
        </w:rPr>
        <w:fldChar w:fldCharType="end"/>
      </w:r>
      <w:r w:rsidRPr="00A32C5F">
        <w:rPr>
          <w:lang w:val="fr-FR"/>
          <w:rPrChange w:id="286" w:author="Chen, Huanfa" w:date="2023-02-24T11:06:00Z">
            <w:rPr/>
          </w:rPrChange>
        </w:rPr>
        <w:t>.</w:t>
      </w:r>
    </w:p>
    <w:p w14:paraId="1CD3997B" w14:textId="77777777" w:rsidR="002B11F5" w:rsidRPr="00A32C5F" w:rsidRDefault="002B11F5" w:rsidP="002B11F5">
      <w:pPr>
        <w:spacing w:line="240" w:lineRule="auto"/>
        <w:ind w:firstLine="720"/>
        <w:rPr>
          <w:lang w:val="fr-FR"/>
          <w:rPrChange w:id="287" w:author="Chen, Huanfa" w:date="2023-02-24T11:06:00Z">
            <w:rPr/>
          </w:rPrChange>
        </w:rPr>
      </w:pPr>
    </w:p>
    <w:p w14:paraId="7CB3BCA0" w14:textId="77777777" w:rsidR="002B11F5" w:rsidRPr="00CB489E" w:rsidRDefault="002B11F5" w:rsidP="002B11F5">
      <w:pPr>
        <w:spacing w:line="240" w:lineRule="auto"/>
        <w:ind w:firstLine="720"/>
        <w:rPr>
          <w:noProof w:val="0"/>
          <w:lang w:eastAsia="zh-CN"/>
        </w:rPr>
      </w:pPr>
      <w:r w:rsidRPr="00A32C5F">
        <w:rPr>
          <w:lang w:val="fr-FR"/>
          <w:rPrChange w:id="288" w:author="Chen, Huanfa" w:date="2023-02-24T11:06:00Z">
            <w:rPr/>
          </w:rPrChange>
        </w:rPr>
        <w:t xml:space="preserve">Kim, J.H. </w:t>
      </w:r>
      <w:r w:rsidRPr="00A32C5F">
        <w:rPr>
          <w:i/>
          <w:iCs/>
          <w:lang w:val="fr-FR"/>
          <w:rPrChange w:id="289" w:author="Chen, Huanfa" w:date="2023-02-24T11:06:00Z">
            <w:rPr>
              <w:i/>
              <w:iCs/>
            </w:rPr>
          </w:rPrChange>
        </w:rPr>
        <w:t>et al.</w:t>
      </w:r>
      <w:r w:rsidRPr="00A32C5F">
        <w:rPr>
          <w:lang w:val="fr-FR"/>
          <w:rPrChange w:id="290" w:author="Chen, Huanfa" w:date="2023-02-24T11:06:00Z">
            <w:rPr/>
          </w:rPrChange>
        </w:rPr>
        <w:t xml:space="preserve"> </w:t>
      </w:r>
      <w:r w:rsidRPr="00CB489E">
        <w:t xml:space="preserve">(2021) ‘Decoding urban landscapes: Google street view and measurement sensitivity’, </w:t>
      </w:r>
      <w:r w:rsidRPr="00CB489E">
        <w:rPr>
          <w:i/>
          <w:iCs/>
        </w:rPr>
        <w:t>Computers, Environment and Urban Systems</w:t>
      </w:r>
      <w:r w:rsidRPr="00CB489E">
        <w:t xml:space="preserve">, 88, p. 101626. Available at: </w:t>
      </w:r>
      <w:hyperlink r:id="rId40" w:history="1">
        <w:r w:rsidRPr="00CB489E">
          <w:rPr>
            <w:rStyle w:val="Hyperlink"/>
          </w:rPr>
          <w:t>https://doi.org/10.1016/j.compenvurbsys.2021.101626</w:t>
        </w:r>
      </w:hyperlink>
      <w:r w:rsidRPr="00CB489E">
        <w:t>.</w:t>
      </w:r>
    </w:p>
    <w:p w14:paraId="16584821" w14:textId="77777777" w:rsidR="002B11F5" w:rsidRPr="00CB489E" w:rsidRDefault="002B11F5" w:rsidP="002B11F5">
      <w:pPr>
        <w:spacing w:line="240" w:lineRule="auto"/>
        <w:ind w:firstLine="720"/>
        <w:rPr>
          <w:noProof w:val="0"/>
          <w:lang w:eastAsia="zh-CN"/>
        </w:rPr>
      </w:pPr>
    </w:p>
    <w:p w14:paraId="53D3D328" w14:textId="77777777" w:rsidR="002B11F5" w:rsidRPr="00CB489E" w:rsidRDefault="002B11F5" w:rsidP="002B11F5">
      <w:pPr>
        <w:spacing w:line="240" w:lineRule="auto"/>
        <w:ind w:firstLine="720"/>
        <w:rPr>
          <w:noProof w:val="0"/>
          <w:lang w:eastAsia="zh-CN"/>
        </w:rPr>
      </w:pPr>
    </w:p>
    <w:p w14:paraId="00589614" w14:textId="77777777" w:rsidR="002B11F5" w:rsidRPr="00A32C5F" w:rsidRDefault="002B11F5" w:rsidP="002B11F5">
      <w:pPr>
        <w:spacing w:line="240" w:lineRule="auto"/>
        <w:ind w:firstLine="720"/>
        <w:rPr>
          <w:noProof w:val="0"/>
          <w:lang w:val="fr-FR" w:eastAsia="zh-CN"/>
          <w:rPrChange w:id="291" w:author="Chen, Huanfa" w:date="2023-02-24T11:06:00Z">
            <w:rPr>
              <w:noProof w:val="0"/>
              <w:lang w:eastAsia="zh-CN"/>
            </w:rPr>
          </w:rPrChange>
        </w:rPr>
      </w:pPr>
      <w:r w:rsidRPr="00CB489E">
        <w:t xml:space="preserve">Kowtanapanich, W., Tanaboriboon, Y. and Chadbunchachai, W. (2006) ‘APPLYING PUBLIC PARTICIPATION APPROACH TO BLACK SPOT IDENTIFICATION PROCESS: – A Case Study in Thailand –’, </w:t>
      </w:r>
      <w:r w:rsidRPr="00CB489E">
        <w:rPr>
          <w:i/>
          <w:iCs/>
        </w:rPr>
        <w:t>IATSS Research</w:t>
      </w:r>
      <w:r w:rsidRPr="00CB489E">
        <w:t xml:space="preserve">, 30(1), pp. 73–85. </w:t>
      </w:r>
      <w:r w:rsidRPr="00A32C5F">
        <w:rPr>
          <w:lang w:val="fr-FR"/>
          <w:rPrChange w:id="292" w:author="Chen, Huanfa" w:date="2023-02-24T11:06:00Z">
            <w:rPr/>
          </w:rPrChange>
        </w:rPr>
        <w:t xml:space="preserve">Available at: </w:t>
      </w:r>
      <w:r w:rsidR="00532795">
        <w:fldChar w:fldCharType="begin"/>
      </w:r>
      <w:r w:rsidR="00532795" w:rsidRPr="00A32C5F">
        <w:rPr>
          <w:lang w:val="fr-FR"/>
          <w:rPrChange w:id="293" w:author="Chen, Huanfa" w:date="2023-02-24T11:06:00Z">
            <w:rPr/>
          </w:rPrChange>
        </w:rPr>
        <w:instrText>HYPERLINK "https://doi.org/10.1</w:instrText>
      </w:r>
      <w:r w:rsidR="00532795" w:rsidRPr="00A32C5F">
        <w:rPr>
          <w:lang w:val="fr-FR"/>
          <w:rPrChange w:id="294" w:author="Chen, Huanfa" w:date="2023-02-24T11:06:00Z">
            <w:rPr/>
          </w:rPrChange>
        </w:rPr>
        <w:instrText>016/S0386-1112(14)60158-8"</w:instrText>
      </w:r>
      <w:r w:rsidR="00532795">
        <w:fldChar w:fldCharType="separate"/>
      </w:r>
      <w:r w:rsidRPr="00A32C5F">
        <w:rPr>
          <w:rStyle w:val="Hyperlink"/>
          <w:lang w:val="fr-FR"/>
          <w:rPrChange w:id="295" w:author="Chen, Huanfa" w:date="2023-02-24T11:06:00Z">
            <w:rPr>
              <w:rStyle w:val="Hyperlink"/>
            </w:rPr>
          </w:rPrChange>
        </w:rPr>
        <w:t>https://doi.org/10.1016/S0386-1112(14)60158-8</w:t>
      </w:r>
      <w:r w:rsidR="00532795">
        <w:rPr>
          <w:rStyle w:val="Hyperlink"/>
        </w:rPr>
        <w:fldChar w:fldCharType="end"/>
      </w:r>
      <w:r w:rsidRPr="00A32C5F">
        <w:rPr>
          <w:lang w:val="fr-FR"/>
          <w:rPrChange w:id="296" w:author="Chen, Huanfa" w:date="2023-02-24T11:06:00Z">
            <w:rPr/>
          </w:rPrChange>
        </w:rPr>
        <w:t>.</w:t>
      </w:r>
    </w:p>
    <w:p w14:paraId="618229FF" w14:textId="77777777" w:rsidR="002B11F5" w:rsidRPr="00A32C5F" w:rsidRDefault="002B11F5" w:rsidP="002B11F5">
      <w:pPr>
        <w:ind w:firstLine="720"/>
        <w:rPr>
          <w:lang w:val="fr-FR"/>
          <w:rPrChange w:id="297" w:author="Chen, Huanfa" w:date="2023-02-24T11:06:00Z">
            <w:rPr/>
          </w:rPrChange>
        </w:rPr>
      </w:pPr>
    </w:p>
    <w:p w14:paraId="59920656" w14:textId="77777777" w:rsidR="002B11F5" w:rsidRPr="00CB489E" w:rsidRDefault="002B11F5" w:rsidP="002B11F5">
      <w:pPr>
        <w:spacing w:line="240" w:lineRule="auto"/>
        <w:ind w:firstLine="720"/>
      </w:pPr>
      <w:r w:rsidRPr="00A32C5F">
        <w:rPr>
          <w:lang w:val="fr-FR"/>
          <w:rPrChange w:id="298" w:author="Chen, Huanfa" w:date="2023-02-24T11:06:00Z">
            <w:rPr/>
          </w:rPrChange>
        </w:rPr>
        <w:t xml:space="preserve">Kullgren, A. </w:t>
      </w:r>
      <w:r w:rsidRPr="00A32C5F">
        <w:rPr>
          <w:i/>
          <w:iCs/>
          <w:lang w:val="fr-FR"/>
          <w:rPrChange w:id="299" w:author="Chen, Huanfa" w:date="2023-02-24T11:06:00Z">
            <w:rPr>
              <w:i/>
              <w:iCs/>
            </w:rPr>
          </w:rPrChange>
        </w:rPr>
        <w:t>et al.</w:t>
      </w:r>
      <w:r w:rsidRPr="00A32C5F">
        <w:rPr>
          <w:lang w:val="fr-FR"/>
          <w:rPrChange w:id="300" w:author="Chen, Huanfa" w:date="2023-02-24T11:06:00Z">
            <w:rPr/>
          </w:rPrChange>
        </w:rPr>
        <w:t xml:space="preserve"> </w:t>
      </w:r>
      <w:r w:rsidRPr="00CB489E">
        <w:t xml:space="preserve">(2019) ‘The potential of vehicle and road infrastructure interventions in fatal bicyclist accidents on Swedish roads—What can in-depth studies tell us?’, </w:t>
      </w:r>
      <w:r w:rsidRPr="00CB489E">
        <w:rPr>
          <w:i/>
          <w:iCs/>
        </w:rPr>
        <w:t>Traffic Injury Prevention</w:t>
      </w:r>
      <w:r w:rsidRPr="00CB489E">
        <w:t xml:space="preserve">, 20(sup1), pp. S7–S12. Available at: </w:t>
      </w:r>
      <w:hyperlink r:id="rId41" w:history="1">
        <w:r w:rsidRPr="00CB489E">
          <w:rPr>
            <w:rStyle w:val="Hyperlink"/>
          </w:rPr>
          <w:t>https://doi.org/10.1080/15389588.2019.1610171</w:t>
        </w:r>
      </w:hyperlink>
      <w:r w:rsidRPr="00CB489E">
        <w:t>.</w:t>
      </w:r>
    </w:p>
    <w:p w14:paraId="5209EC47" w14:textId="77777777" w:rsidR="002B11F5" w:rsidRDefault="002B11F5" w:rsidP="002B11F5">
      <w:pPr>
        <w:ind w:firstLine="720"/>
      </w:pPr>
    </w:p>
    <w:p w14:paraId="61BA543B" w14:textId="77777777" w:rsidR="002B11F5" w:rsidRPr="00CB489E" w:rsidRDefault="002B11F5" w:rsidP="002B11F5">
      <w:pPr>
        <w:spacing w:line="240" w:lineRule="auto"/>
        <w:ind w:firstLine="720"/>
      </w:pPr>
      <w:r w:rsidRPr="00CB489E">
        <w:t xml:space="preserve">Leslie, W.I. (1977) ‘IDENTIFICATION OF ROAD ACCIDENT BLACK SPOTS’, in. </w:t>
      </w:r>
      <w:r w:rsidRPr="00CB489E">
        <w:rPr>
          <w:i/>
          <w:iCs/>
        </w:rPr>
        <w:t>Compendium of Technical Papers of the 47th Annual Meeting of the Institute of Transportation Engineers and the Fourth World Transportation Engineers Conference, Mexico City, October 2-6, 1977.</w:t>
      </w:r>
      <w:r w:rsidRPr="00CB489E">
        <w:t xml:space="preserve"> Available at: </w:t>
      </w:r>
      <w:hyperlink r:id="rId42" w:history="1">
        <w:r w:rsidRPr="00CB489E">
          <w:rPr>
            <w:rStyle w:val="Hyperlink"/>
          </w:rPr>
          <w:t>https://trid.trb.org/view/81117</w:t>
        </w:r>
      </w:hyperlink>
      <w:r w:rsidRPr="00CB489E">
        <w:t xml:space="preserve"> (Accessed: 27 January 2023).</w:t>
      </w:r>
    </w:p>
    <w:p w14:paraId="443E3F9D" w14:textId="77777777" w:rsidR="002B11F5" w:rsidRDefault="002B11F5" w:rsidP="002B11F5">
      <w:pPr>
        <w:ind w:firstLine="720"/>
      </w:pPr>
    </w:p>
    <w:p w14:paraId="231B3E42" w14:textId="77777777" w:rsidR="002B11F5" w:rsidRDefault="002B11F5" w:rsidP="002B11F5">
      <w:pPr>
        <w:pStyle w:val="Newparagraph"/>
        <w:spacing w:line="360" w:lineRule="auto"/>
      </w:pPr>
      <w:r w:rsidRPr="00CB489E">
        <w:rPr>
          <w:rFonts w:eastAsia="SimSun"/>
          <w:lang w:eastAsia="zh-CN"/>
        </w:rPr>
        <w:lastRenderedPageBreak/>
        <w:t>London Government Act 1963</w:t>
      </w:r>
      <w:r w:rsidRPr="00CB489E">
        <w:rPr>
          <w:rStyle w:val="Emphasis"/>
          <w:color w:val="333333"/>
          <w:shd w:val="clear" w:color="auto" w:fill="FFFFFF"/>
        </w:rPr>
        <w:t xml:space="preserve">, c. </w:t>
      </w:r>
      <w:r w:rsidRPr="00CB489E">
        <w:rPr>
          <w:rStyle w:val="Emphasis"/>
          <w:rFonts w:eastAsiaTheme="minorEastAsia"/>
          <w:color w:val="333333"/>
          <w:shd w:val="clear" w:color="auto" w:fill="FFFFFF"/>
          <w:lang w:eastAsia="zh-CN"/>
        </w:rPr>
        <w:t>33</w:t>
      </w:r>
      <w:r w:rsidRPr="00CB489E">
        <w:rPr>
          <w:rStyle w:val="Emphasis"/>
          <w:color w:val="333333"/>
          <w:shd w:val="clear" w:color="auto" w:fill="FFFFFF"/>
        </w:rPr>
        <w:t>. </w:t>
      </w:r>
      <w:r w:rsidRPr="00CB489E">
        <w:rPr>
          <w:color w:val="333333"/>
          <w:shd w:val="clear" w:color="auto" w:fill="FFFFFF"/>
        </w:rPr>
        <w:t>Available at: </w:t>
      </w:r>
      <w:hyperlink r:id="rId43" w:history="1">
        <w:r w:rsidRPr="00CB489E">
          <w:rPr>
            <w:rStyle w:val="Hyperlink"/>
            <w:color w:val="3366CC"/>
            <w:shd w:val="clear" w:color="auto" w:fill="FFFFFF"/>
          </w:rPr>
          <w:t>https://www.legislation.gov.uk/ukpga/1963/33</w:t>
        </w:r>
      </w:hyperlink>
      <w:r w:rsidRPr="00CB489E">
        <w:t xml:space="preserve"> (Accessed: 28 January 2023).</w:t>
      </w:r>
    </w:p>
    <w:p w14:paraId="673023BF" w14:textId="77777777" w:rsidR="002B11F5" w:rsidRDefault="002B11F5" w:rsidP="002B11F5">
      <w:pPr>
        <w:pStyle w:val="Newparagraph"/>
        <w:spacing w:line="360" w:lineRule="auto"/>
      </w:pPr>
    </w:p>
    <w:p w14:paraId="3CD831F3" w14:textId="77777777" w:rsidR="002B11F5" w:rsidRPr="00CB489E" w:rsidRDefault="002B11F5" w:rsidP="002B11F5">
      <w:pPr>
        <w:spacing w:line="240" w:lineRule="auto"/>
        <w:ind w:firstLine="720"/>
        <w:rPr>
          <w:noProof w:val="0"/>
          <w:lang w:eastAsia="zh-CN"/>
        </w:rPr>
      </w:pPr>
      <w:r w:rsidRPr="00CB489E">
        <w:t xml:space="preserve">Marshall, W.E. and Garrick, N.W. (2011) ‘Does street network design affect traffic safety?’, </w:t>
      </w:r>
      <w:r w:rsidRPr="00CB489E">
        <w:rPr>
          <w:i/>
          <w:iCs/>
        </w:rPr>
        <w:t>Accident Analysis &amp; Prevention</w:t>
      </w:r>
      <w:r w:rsidRPr="00CB489E">
        <w:t xml:space="preserve">, 43(3), pp. 769–781. Available at: </w:t>
      </w:r>
      <w:hyperlink r:id="rId44" w:history="1">
        <w:r w:rsidRPr="00CB489E">
          <w:rPr>
            <w:rStyle w:val="Hyperlink"/>
          </w:rPr>
          <w:t>https://doi.org/10.1016/j.aap.2010.10.024</w:t>
        </w:r>
      </w:hyperlink>
      <w:r w:rsidRPr="00CB489E">
        <w:t>.</w:t>
      </w:r>
    </w:p>
    <w:p w14:paraId="4D010FC4" w14:textId="77777777" w:rsidR="002B11F5" w:rsidRPr="00CB489E" w:rsidRDefault="002B11F5" w:rsidP="002B11F5">
      <w:pPr>
        <w:spacing w:line="240" w:lineRule="auto"/>
        <w:ind w:firstLine="720"/>
        <w:rPr>
          <w:noProof w:val="0"/>
          <w:lang w:eastAsia="zh-CN"/>
        </w:rPr>
      </w:pPr>
    </w:p>
    <w:p w14:paraId="3CC6BFE6" w14:textId="77777777" w:rsidR="002B11F5" w:rsidRPr="00CB489E" w:rsidRDefault="002B11F5" w:rsidP="002B11F5">
      <w:pPr>
        <w:spacing w:line="240" w:lineRule="auto"/>
        <w:ind w:firstLine="720"/>
        <w:rPr>
          <w:noProof w:val="0"/>
          <w:lang w:eastAsia="zh-CN"/>
        </w:rPr>
      </w:pPr>
      <w:r w:rsidRPr="00CB489E">
        <w:t xml:space="preserve">Mukoko, K.K. and Pulugurtha, S.S. (2020) ‘Examining the influence of network, land use, and demographic characteristics to estimate the number of bicycle-vehicle crashes on urban roads’, </w:t>
      </w:r>
      <w:r w:rsidRPr="00CB489E">
        <w:rPr>
          <w:i/>
          <w:iCs/>
        </w:rPr>
        <w:t>IATSS Research</w:t>
      </w:r>
      <w:r w:rsidRPr="00CB489E">
        <w:t xml:space="preserve">, 44(1), pp. 8–16. Available at: </w:t>
      </w:r>
      <w:hyperlink r:id="rId45" w:history="1">
        <w:r w:rsidRPr="00CB489E">
          <w:rPr>
            <w:rStyle w:val="Hyperlink"/>
          </w:rPr>
          <w:t>https://doi.org/10.1016/j.iatssr.2019.04.001</w:t>
        </w:r>
      </w:hyperlink>
      <w:r w:rsidRPr="00CB489E">
        <w:t>.</w:t>
      </w:r>
    </w:p>
    <w:p w14:paraId="2FBCB166" w14:textId="77777777" w:rsidR="002B11F5" w:rsidRDefault="002B11F5" w:rsidP="002B11F5">
      <w:pPr>
        <w:ind w:firstLine="720"/>
      </w:pPr>
    </w:p>
    <w:p w14:paraId="74EE5D89" w14:textId="77777777" w:rsidR="002B11F5" w:rsidRPr="00CB489E" w:rsidRDefault="002B11F5" w:rsidP="002B11F5">
      <w:pPr>
        <w:spacing w:line="240" w:lineRule="auto"/>
        <w:ind w:firstLine="720"/>
        <w:rPr>
          <w:noProof w:val="0"/>
          <w:lang w:eastAsia="zh-CN"/>
        </w:rPr>
      </w:pPr>
    </w:p>
    <w:p w14:paraId="7787358C" w14:textId="77777777" w:rsidR="002B11F5" w:rsidRPr="00CB489E" w:rsidRDefault="002B11F5" w:rsidP="002B11F5">
      <w:pPr>
        <w:spacing w:line="240" w:lineRule="auto"/>
        <w:ind w:firstLine="720"/>
      </w:pPr>
      <w:r w:rsidRPr="00CB489E">
        <w:t xml:space="preserve">Wang, Y. and Kockelman, K.M. (2013) ‘A Poisson-lognormal conditional-autoregressive model for multivariate spatial analysis of pedestrian crash counts across neighborhoods’, </w:t>
      </w:r>
      <w:r w:rsidRPr="00CB489E">
        <w:rPr>
          <w:i/>
          <w:iCs/>
        </w:rPr>
        <w:t>Accident Analysis &amp; Prevention</w:t>
      </w:r>
      <w:r w:rsidRPr="00CB489E">
        <w:t xml:space="preserve">, 60, pp. 71–84. Available at: </w:t>
      </w:r>
      <w:hyperlink r:id="rId46" w:history="1">
        <w:r w:rsidRPr="00CB489E">
          <w:rPr>
            <w:rStyle w:val="Hyperlink"/>
          </w:rPr>
          <w:t>https://doi.org/10.1016/j.aap.2013.07.030</w:t>
        </w:r>
      </w:hyperlink>
      <w:r w:rsidRPr="00CB489E">
        <w:t>.</w:t>
      </w:r>
    </w:p>
    <w:p w14:paraId="191E218A" w14:textId="77777777" w:rsidR="002B11F5" w:rsidRDefault="002B11F5" w:rsidP="002B11F5">
      <w:pPr>
        <w:ind w:firstLine="720"/>
      </w:pPr>
    </w:p>
    <w:p w14:paraId="33F97157" w14:textId="77777777" w:rsidR="002B11F5" w:rsidRPr="00CB489E" w:rsidRDefault="002B11F5" w:rsidP="002B11F5">
      <w:pPr>
        <w:spacing w:line="240" w:lineRule="auto"/>
        <w:ind w:firstLine="720"/>
      </w:pPr>
      <w:r w:rsidRPr="00CB489E">
        <w:t xml:space="preserve">World Health Organisation. (2018) </w:t>
      </w:r>
      <w:r w:rsidRPr="00CB489E">
        <w:rPr>
          <w:i/>
          <w:iCs/>
        </w:rPr>
        <w:t>Global status report on road safety.</w:t>
      </w:r>
      <w:r w:rsidRPr="00CB489E">
        <w:t xml:space="preserve"> Available at: </w:t>
      </w:r>
      <w:hyperlink r:id="rId47" w:history="1">
        <w:r w:rsidRPr="00CB489E">
          <w:rPr>
            <w:rStyle w:val="Hyperlink"/>
          </w:rPr>
          <w:t>https://www.who.int/publications-detail-redirect/9789241565684</w:t>
        </w:r>
      </w:hyperlink>
      <w:r w:rsidRPr="00CB489E">
        <w:t xml:space="preserve"> (Accessed: 10 February 2023).</w:t>
      </w:r>
    </w:p>
    <w:p w14:paraId="037DF804" w14:textId="77777777" w:rsidR="002B11F5" w:rsidRPr="00CB489E" w:rsidRDefault="002B11F5" w:rsidP="002B11F5">
      <w:pPr>
        <w:spacing w:line="240" w:lineRule="auto"/>
        <w:ind w:firstLine="720"/>
      </w:pPr>
    </w:p>
    <w:p w14:paraId="12A06A07" w14:textId="77777777" w:rsidR="002B11F5" w:rsidRPr="00CB489E" w:rsidRDefault="002B11F5" w:rsidP="002B11F5">
      <w:pPr>
        <w:spacing w:line="240" w:lineRule="auto"/>
        <w:ind w:firstLine="720"/>
        <w:rPr>
          <w:noProof w:val="0"/>
          <w:lang w:eastAsia="zh-CN"/>
        </w:rPr>
      </w:pPr>
      <w:r w:rsidRPr="00CB489E">
        <w:t>Office for National Statistics (2022).</w:t>
      </w:r>
      <w:r w:rsidRPr="00CB489E">
        <w:rPr>
          <w:i/>
          <w:iCs/>
        </w:rPr>
        <w:t xml:space="preserve"> Population and household estimates, England and Wales: Census 2021</w:t>
      </w:r>
      <w:r w:rsidRPr="00CB489E">
        <w:rPr>
          <w:rFonts w:eastAsiaTheme="minorEastAsia"/>
          <w:i/>
          <w:iCs/>
          <w:lang w:eastAsia="zh-CN"/>
        </w:rPr>
        <w:t>.</w:t>
      </w:r>
      <w:r w:rsidRPr="00CB489E">
        <w:t xml:space="preserve"> Available at: </w:t>
      </w:r>
      <w:hyperlink r:id="rId48" w:history="1">
        <w:r w:rsidRPr="00CB489E">
          <w:rPr>
            <w:rStyle w:val="Hyperlink"/>
          </w:rPr>
          <w:t>https://www.ons.gov.uk/peoplepopulationandcommunity/populationandmigration/populationestimates/datasets/populationandhouseholdestimatesenglandandwalescensus2021</w:t>
        </w:r>
      </w:hyperlink>
      <w:r w:rsidRPr="00CB489E">
        <w:t xml:space="preserve"> (Accessed: 28 January 2023).</w:t>
      </w:r>
    </w:p>
    <w:p w14:paraId="2F104757" w14:textId="77777777" w:rsidR="002B11F5" w:rsidRPr="00CB489E" w:rsidRDefault="002B11F5" w:rsidP="002B11F5">
      <w:pPr>
        <w:spacing w:line="240" w:lineRule="auto"/>
        <w:ind w:firstLine="720"/>
      </w:pPr>
    </w:p>
    <w:p w14:paraId="1E8DA24F" w14:textId="77777777" w:rsidR="002B11F5" w:rsidRPr="00CB489E" w:rsidRDefault="002B11F5" w:rsidP="002B11F5">
      <w:pPr>
        <w:spacing w:line="240" w:lineRule="auto"/>
        <w:ind w:firstLine="720"/>
        <w:rPr>
          <w:noProof w:val="0"/>
          <w:lang w:eastAsia="zh-CN"/>
        </w:rPr>
      </w:pPr>
      <w:r w:rsidRPr="00CB489E">
        <w:t xml:space="preserve">Osama, A. and Sayed, T. (2017) ‘Evaluating the Impact of Socioeconomics, Land Use, Built Environment, and Road Facility on Cyclist Safety’, </w:t>
      </w:r>
      <w:r w:rsidRPr="00CB489E">
        <w:rPr>
          <w:i/>
          <w:iCs/>
        </w:rPr>
        <w:t>Transportation Research Record</w:t>
      </w:r>
      <w:r w:rsidRPr="00CB489E">
        <w:t xml:space="preserve">, 2659(1), pp. 33–42. Available at: </w:t>
      </w:r>
      <w:hyperlink r:id="rId49" w:history="1">
        <w:r w:rsidRPr="00CB489E">
          <w:rPr>
            <w:rStyle w:val="Hyperlink"/>
          </w:rPr>
          <w:t>https://doi.org/10.3141/2659-04</w:t>
        </w:r>
      </w:hyperlink>
      <w:r w:rsidRPr="00CB489E">
        <w:t>.</w:t>
      </w:r>
    </w:p>
    <w:p w14:paraId="3A98720A" w14:textId="77777777" w:rsidR="002B11F5" w:rsidRDefault="002B11F5" w:rsidP="002B11F5">
      <w:pPr>
        <w:spacing w:line="240" w:lineRule="auto"/>
        <w:ind w:firstLine="720"/>
        <w:rPr>
          <w:noProof w:val="0"/>
          <w:lang w:eastAsia="zh-CN"/>
        </w:rPr>
      </w:pPr>
    </w:p>
    <w:p w14:paraId="055BAC19" w14:textId="77777777" w:rsidR="002B11F5" w:rsidRDefault="002B11F5" w:rsidP="002B11F5">
      <w:pPr>
        <w:spacing w:line="240" w:lineRule="auto"/>
        <w:ind w:firstLine="720"/>
      </w:pPr>
    </w:p>
    <w:p w14:paraId="28E5F2FB" w14:textId="77777777" w:rsidR="002B11F5" w:rsidRDefault="002B11F5" w:rsidP="002B11F5">
      <w:pPr>
        <w:spacing w:line="240" w:lineRule="auto"/>
        <w:ind w:firstLine="720"/>
        <w:rPr>
          <w:noProof w:val="0"/>
          <w:lang w:eastAsia="zh-CN"/>
        </w:rPr>
      </w:pPr>
      <w:r>
        <w:t xml:space="preserve">Parr, T. and Turgutlu, K. (2023) ‘Feature importances for scikit-learn machine learning models’. Available at: </w:t>
      </w:r>
      <w:hyperlink r:id="rId50" w:history="1">
        <w:r>
          <w:rPr>
            <w:rStyle w:val="Hyperlink"/>
          </w:rPr>
          <w:t>https://github.com/parrt/random-forest-importances</w:t>
        </w:r>
      </w:hyperlink>
      <w:r>
        <w:t xml:space="preserve"> (Accessed: 5 February 2023).</w:t>
      </w:r>
    </w:p>
    <w:p w14:paraId="18A74DFE" w14:textId="77777777" w:rsidR="002B11F5" w:rsidRPr="00CB489E" w:rsidRDefault="002B11F5" w:rsidP="002B11F5">
      <w:pPr>
        <w:spacing w:line="240" w:lineRule="auto"/>
        <w:ind w:firstLine="720"/>
        <w:rPr>
          <w:noProof w:val="0"/>
          <w:lang w:eastAsia="zh-CN"/>
        </w:rPr>
      </w:pPr>
    </w:p>
    <w:p w14:paraId="6567D5B3" w14:textId="77777777" w:rsidR="002B11F5" w:rsidRPr="00CB489E" w:rsidRDefault="002B11F5" w:rsidP="002B11F5">
      <w:pPr>
        <w:spacing w:line="240" w:lineRule="auto"/>
        <w:ind w:firstLine="720"/>
        <w:rPr>
          <w:noProof w:val="0"/>
          <w:lang w:eastAsia="zh-CN"/>
        </w:rPr>
      </w:pPr>
      <w:r w:rsidRPr="00CB489E">
        <w:t xml:space="preserve">Pljakić, M., Jovanović, D. and Matović, B. (2022) 'The influence of traffic-infrastructure factors on pedestrian accidents at the macro-level: The geographically weighted regression approach', </w:t>
      </w:r>
      <w:r w:rsidRPr="00CB489E">
        <w:rPr>
          <w:i/>
          <w:iCs/>
        </w:rPr>
        <w:t>Journal of Safety Research</w:t>
      </w:r>
      <w:r w:rsidRPr="00CB489E">
        <w:t xml:space="preserve">, 83, pp. 248–259. Available at: </w:t>
      </w:r>
      <w:hyperlink r:id="rId51" w:history="1">
        <w:r w:rsidRPr="00CB489E">
          <w:rPr>
            <w:rStyle w:val="Hyperlink"/>
          </w:rPr>
          <w:t>https://doi.org/10.1016/j.jsr.2022.08.021</w:t>
        </w:r>
      </w:hyperlink>
      <w:r w:rsidRPr="00CB489E">
        <w:t>.</w:t>
      </w:r>
    </w:p>
    <w:p w14:paraId="5B7E185B" w14:textId="77777777" w:rsidR="002B11F5" w:rsidRPr="00CB489E" w:rsidRDefault="002B11F5" w:rsidP="002B11F5">
      <w:pPr>
        <w:spacing w:line="240" w:lineRule="auto"/>
        <w:ind w:firstLine="720"/>
        <w:rPr>
          <w:noProof w:val="0"/>
          <w:lang w:eastAsia="zh-CN"/>
        </w:rPr>
      </w:pPr>
    </w:p>
    <w:p w14:paraId="0F793D38" w14:textId="77777777" w:rsidR="002B11F5" w:rsidRDefault="002B11F5" w:rsidP="002B11F5">
      <w:pPr>
        <w:spacing w:line="240" w:lineRule="auto"/>
        <w:ind w:firstLine="720"/>
      </w:pPr>
      <w:r w:rsidRPr="00CB489E">
        <w:t xml:space="preserve">Portella, A.A. (2014) ‘Built Environment’, in A.C. Michalos (ed.) </w:t>
      </w:r>
      <w:r w:rsidRPr="00CB489E">
        <w:rPr>
          <w:i/>
          <w:iCs/>
        </w:rPr>
        <w:t>Encyclopedia of Quality of Life and Well-Being Research</w:t>
      </w:r>
      <w:r w:rsidRPr="00CB489E">
        <w:t xml:space="preserve">. Dordrecht: Springer Netherlands, pp. 454–461. Available at: </w:t>
      </w:r>
      <w:hyperlink r:id="rId52" w:history="1">
        <w:r w:rsidRPr="00CB489E">
          <w:rPr>
            <w:rStyle w:val="Hyperlink"/>
          </w:rPr>
          <w:t>https://doi.org/10.1007/978-94-007-0753-5_240</w:t>
        </w:r>
      </w:hyperlink>
      <w:r w:rsidRPr="00CB489E">
        <w:t>.</w:t>
      </w:r>
    </w:p>
    <w:p w14:paraId="392E3EDF" w14:textId="77777777" w:rsidR="002B11F5" w:rsidRPr="00CB489E" w:rsidRDefault="002B11F5" w:rsidP="002B11F5">
      <w:pPr>
        <w:spacing w:line="240" w:lineRule="auto"/>
        <w:ind w:firstLine="720"/>
        <w:rPr>
          <w:noProof w:val="0"/>
          <w:lang w:eastAsia="zh-CN"/>
        </w:rPr>
      </w:pPr>
    </w:p>
    <w:p w14:paraId="3E2ECD53" w14:textId="77777777" w:rsidR="002B11F5" w:rsidRPr="003C0301" w:rsidRDefault="002B11F5" w:rsidP="002B11F5">
      <w:pPr>
        <w:spacing w:line="240" w:lineRule="auto"/>
        <w:ind w:firstLine="720"/>
        <w:rPr>
          <w:noProof w:val="0"/>
          <w:lang w:eastAsia="zh-CN"/>
        </w:rPr>
      </w:pPr>
      <w:r w:rsidRPr="003C0301">
        <w:rPr>
          <w:noProof w:val="0"/>
          <w:lang w:eastAsia="zh-CN"/>
        </w:rPr>
        <w:lastRenderedPageBreak/>
        <w:t xml:space="preserve">Ren, H. </w:t>
      </w:r>
      <w:r w:rsidRPr="003C0301">
        <w:rPr>
          <w:i/>
          <w:iCs/>
          <w:noProof w:val="0"/>
          <w:lang w:eastAsia="zh-CN"/>
        </w:rPr>
        <w:t>et al.</w:t>
      </w:r>
      <w:r w:rsidRPr="003C0301">
        <w:rPr>
          <w:noProof w:val="0"/>
          <w:lang w:eastAsia="zh-CN"/>
        </w:rPr>
        <w:t xml:space="preserve"> (2017) ‘A Deep Learning Approach to the Prediction of Short-term Traffic Accident Risk’.</w:t>
      </w:r>
    </w:p>
    <w:p w14:paraId="2487BA9A" w14:textId="77777777" w:rsidR="002B11F5" w:rsidRPr="00CB489E" w:rsidRDefault="002B11F5" w:rsidP="002B11F5">
      <w:pPr>
        <w:ind w:firstLine="720"/>
      </w:pPr>
    </w:p>
    <w:p w14:paraId="060E6A6F" w14:textId="77777777" w:rsidR="002B11F5" w:rsidRPr="00A32C5F" w:rsidRDefault="002B11F5" w:rsidP="002B11F5">
      <w:pPr>
        <w:spacing w:line="240" w:lineRule="auto"/>
        <w:ind w:firstLine="720"/>
        <w:rPr>
          <w:lang w:val="fr-FR"/>
          <w:rPrChange w:id="301" w:author="Chen, Huanfa" w:date="2023-02-24T11:06:00Z">
            <w:rPr/>
          </w:rPrChange>
        </w:rPr>
      </w:pPr>
      <w:r w:rsidRPr="00CB489E">
        <w:t xml:space="preserve">Rifaat, S.M. and Tay, R. (2009) ‘Effects of Street Patterns on Injury Risks in Two-Vehicle Crashes’, </w:t>
      </w:r>
      <w:r w:rsidRPr="00CB489E">
        <w:rPr>
          <w:i/>
          <w:iCs/>
        </w:rPr>
        <w:t>Transportation Research Record</w:t>
      </w:r>
      <w:r w:rsidRPr="00CB489E">
        <w:t xml:space="preserve">, 2102(1), pp. 61–67. </w:t>
      </w:r>
      <w:r w:rsidRPr="00A32C5F">
        <w:rPr>
          <w:lang w:val="fr-FR"/>
          <w:rPrChange w:id="302" w:author="Chen, Huanfa" w:date="2023-02-24T11:06:00Z">
            <w:rPr/>
          </w:rPrChange>
        </w:rPr>
        <w:t xml:space="preserve">Available at: </w:t>
      </w:r>
      <w:r w:rsidR="00532795">
        <w:fldChar w:fldCharType="begin"/>
      </w:r>
      <w:r w:rsidR="00532795" w:rsidRPr="00A32C5F">
        <w:rPr>
          <w:lang w:val="fr-FR"/>
          <w:rPrChange w:id="303" w:author="Chen, Huanfa" w:date="2023-02-24T11:06:00Z">
            <w:rPr/>
          </w:rPrChange>
        </w:rPr>
        <w:instrText>HYPERLINK "https://doi.org/10.3141/2102-08"</w:instrText>
      </w:r>
      <w:r w:rsidR="00532795">
        <w:fldChar w:fldCharType="separate"/>
      </w:r>
      <w:r w:rsidRPr="00A32C5F">
        <w:rPr>
          <w:rStyle w:val="Hyperlink"/>
          <w:lang w:val="fr-FR"/>
          <w:rPrChange w:id="304" w:author="Chen, Huanfa" w:date="2023-02-24T11:06:00Z">
            <w:rPr>
              <w:rStyle w:val="Hyperlink"/>
            </w:rPr>
          </w:rPrChange>
        </w:rPr>
        <w:t>https://doi.org/10.3141/2102-08</w:t>
      </w:r>
      <w:r w:rsidR="00532795">
        <w:rPr>
          <w:rStyle w:val="Hyperlink"/>
        </w:rPr>
        <w:fldChar w:fldCharType="end"/>
      </w:r>
      <w:r w:rsidRPr="00A32C5F">
        <w:rPr>
          <w:lang w:val="fr-FR"/>
          <w:rPrChange w:id="305" w:author="Chen, Huanfa" w:date="2023-02-24T11:06:00Z">
            <w:rPr/>
          </w:rPrChange>
        </w:rPr>
        <w:t>.</w:t>
      </w:r>
    </w:p>
    <w:p w14:paraId="7215D88C" w14:textId="77777777" w:rsidR="002B11F5" w:rsidRPr="00A32C5F" w:rsidRDefault="002B11F5" w:rsidP="002B11F5">
      <w:pPr>
        <w:spacing w:line="240" w:lineRule="auto"/>
        <w:ind w:firstLine="720"/>
        <w:rPr>
          <w:noProof w:val="0"/>
          <w:lang w:val="fr-FR" w:eastAsia="zh-CN"/>
          <w:rPrChange w:id="306" w:author="Chen, Huanfa" w:date="2023-02-24T11:06:00Z">
            <w:rPr>
              <w:noProof w:val="0"/>
              <w:lang w:eastAsia="zh-CN"/>
            </w:rPr>
          </w:rPrChange>
        </w:rPr>
      </w:pPr>
    </w:p>
    <w:p w14:paraId="4B2163DA" w14:textId="77777777" w:rsidR="002B11F5" w:rsidRDefault="002B11F5" w:rsidP="002B11F5">
      <w:pPr>
        <w:spacing w:line="240" w:lineRule="auto"/>
        <w:ind w:firstLine="720"/>
      </w:pPr>
      <w:r w:rsidRPr="00A32C5F">
        <w:rPr>
          <w:lang w:val="fr-FR"/>
          <w:rPrChange w:id="307" w:author="Chen, Huanfa" w:date="2023-02-24T11:06:00Z">
            <w:rPr/>
          </w:rPrChange>
        </w:rPr>
        <w:t xml:space="preserve">Rodriguez-Galiano, V.F. </w:t>
      </w:r>
      <w:r w:rsidRPr="00A32C5F">
        <w:rPr>
          <w:i/>
          <w:iCs/>
          <w:lang w:val="fr-FR"/>
          <w:rPrChange w:id="308" w:author="Chen, Huanfa" w:date="2023-02-24T11:06:00Z">
            <w:rPr>
              <w:i/>
              <w:iCs/>
            </w:rPr>
          </w:rPrChange>
        </w:rPr>
        <w:t>et al.</w:t>
      </w:r>
      <w:r w:rsidRPr="00A32C5F">
        <w:rPr>
          <w:lang w:val="fr-FR"/>
          <w:rPrChange w:id="309" w:author="Chen, Huanfa" w:date="2023-02-24T11:06:00Z">
            <w:rPr/>
          </w:rPrChange>
        </w:rPr>
        <w:t xml:space="preserve"> </w:t>
      </w:r>
      <w:r>
        <w:t xml:space="preserve">(2012) ‘An assessment of the effectiveness of a random forest classifier for land-cover classification’, </w:t>
      </w:r>
      <w:r>
        <w:rPr>
          <w:i/>
          <w:iCs/>
        </w:rPr>
        <w:t>ISPRS Journal of Photogrammetry and Remote Sensing</w:t>
      </w:r>
      <w:r>
        <w:t xml:space="preserve">, 67, pp. 93–104. Available at: </w:t>
      </w:r>
      <w:hyperlink r:id="rId53" w:history="1">
        <w:r>
          <w:rPr>
            <w:rStyle w:val="Hyperlink"/>
          </w:rPr>
          <w:t>https://doi.org/10.1016/j.isprsjprs.2011.11.002</w:t>
        </w:r>
      </w:hyperlink>
      <w:r>
        <w:t>.</w:t>
      </w:r>
    </w:p>
    <w:p w14:paraId="5B0078BC" w14:textId="77777777" w:rsidR="002B11F5" w:rsidRPr="00CB489E" w:rsidRDefault="002B11F5" w:rsidP="002B11F5">
      <w:pPr>
        <w:spacing w:line="240" w:lineRule="auto"/>
        <w:ind w:firstLine="720"/>
        <w:rPr>
          <w:noProof w:val="0"/>
          <w:lang w:eastAsia="zh-CN"/>
        </w:rPr>
      </w:pPr>
    </w:p>
    <w:p w14:paraId="3C24BCA2" w14:textId="77777777" w:rsidR="002B11F5" w:rsidRPr="00CB489E" w:rsidRDefault="002B11F5" w:rsidP="002B11F5">
      <w:pPr>
        <w:spacing w:line="240" w:lineRule="auto"/>
        <w:ind w:firstLine="720"/>
        <w:rPr>
          <w:noProof w:val="0"/>
          <w:lang w:eastAsia="zh-CN"/>
        </w:rPr>
      </w:pPr>
      <w:r w:rsidRPr="00CB489E">
        <w:t>Safe Travel Camden (2021)</w:t>
      </w:r>
      <w:r w:rsidRPr="00CB489E">
        <w:rPr>
          <w:i/>
          <w:iCs/>
        </w:rPr>
        <w:t xml:space="preserve"> About Safe Travel Camden</w:t>
      </w:r>
      <w:r w:rsidRPr="00CB489E">
        <w:t xml:space="preserve">. Available at: </w:t>
      </w:r>
      <w:hyperlink r:id="rId54" w:history="1">
        <w:r w:rsidRPr="00CB489E">
          <w:rPr>
            <w:rStyle w:val="Hyperlink"/>
          </w:rPr>
          <w:t>https://safetravelcamden.commonplace.is/about</w:t>
        </w:r>
      </w:hyperlink>
      <w:r w:rsidRPr="00CB489E">
        <w:t xml:space="preserve"> (Accessed: 28 January 2023).</w:t>
      </w:r>
    </w:p>
    <w:p w14:paraId="686561C0" w14:textId="77777777" w:rsidR="002B11F5" w:rsidRPr="00CB489E" w:rsidRDefault="002B11F5" w:rsidP="002B11F5">
      <w:pPr>
        <w:spacing w:line="240" w:lineRule="auto"/>
        <w:ind w:firstLine="720"/>
        <w:rPr>
          <w:noProof w:val="0"/>
          <w:lang w:eastAsia="zh-CN"/>
        </w:rPr>
      </w:pPr>
    </w:p>
    <w:p w14:paraId="1463E6DB" w14:textId="77777777" w:rsidR="002B11F5" w:rsidRPr="00A32C5F" w:rsidRDefault="002B11F5" w:rsidP="002B11F5">
      <w:pPr>
        <w:spacing w:line="240" w:lineRule="auto"/>
        <w:ind w:firstLine="720"/>
        <w:rPr>
          <w:lang w:val="fr-FR"/>
          <w:rPrChange w:id="310" w:author="Chen, Huanfa" w:date="2023-02-24T11:06:00Z">
            <w:rPr/>
          </w:rPrChange>
        </w:rPr>
      </w:pPr>
      <w:r w:rsidRPr="00CB489E">
        <w:t xml:space="preserve">Siddiqui, C., Abdel-Aty, M. and Choi, K. (2012) ‘Macroscopic spatial analysis of pedestrian and bicycle crashes’, </w:t>
      </w:r>
      <w:r w:rsidRPr="00CB489E">
        <w:rPr>
          <w:i/>
          <w:iCs/>
        </w:rPr>
        <w:t>Accident Analysis &amp; Prevention</w:t>
      </w:r>
      <w:r w:rsidRPr="00CB489E">
        <w:t xml:space="preserve">, 45, pp. 382–391. </w:t>
      </w:r>
      <w:r w:rsidRPr="00A32C5F">
        <w:rPr>
          <w:lang w:val="fr-FR"/>
          <w:rPrChange w:id="311" w:author="Chen, Huanfa" w:date="2023-02-24T11:06:00Z">
            <w:rPr/>
          </w:rPrChange>
        </w:rPr>
        <w:t xml:space="preserve">Available at: </w:t>
      </w:r>
      <w:r w:rsidR="00532795">
        <w:fldChar w:fldCharType="begin"/>
      </w:r>
      <w:r w:rsidR="00532795" w:rsidRPr="00A32C5F">
        <w:rPr>
          <w:lang w:val="fr-FR"/>
          <w:rPrChange w:id="312" w:author="Chen, Huanfa" w:date="2023-02-24T11:06:00Z">
            <w:rPr/>
          </w:rPrChange>
        </w:rPr>
        <w:instrText>HYPERLINK "https://doi.org/10.1016/j.aap.2011.08.003"</w:instrText>
      </w:r>
      <w:r w:rsidR="00532795">
        <w:fldChar w:fldCharType="separate"/>
      </w:r>
      <w:r w:rsidRPr="00A32C5F">
        <w:rPr>
          <w:rStyle w:val="Hyperlink"/>
          <w:lang w:val="fr-FR"/>
          <w:rPrChange w:id="313" w:author="Chen, Huanfa" w:date="2023-02-24T11:06:00Z">
            <w:rPr>
              <w:rStyle w:val="Hyperlink"/>
            </w:rPr>
          </w:rPrChange>
        </w:rPr>
        <w:t>https://doi.org/10.1016/j.aap.2011.08.003</w:t>
      </w:r>
      <w:r w:rsidR="00532795">
        <w:rPr>
          <w:rStyle w:val="Hyperlink"/>
        </w:rPr>
        <w:fldChar w:fldCharType="end"/>
      </w:r>
      <w:r w:rsidRPr="00A32C5F">
        <w:rPr>
          <w:lang w:val="fr-FR"/>
          <w:rPrChange w:id="314" w:author="Chen, Huanfa" w:date="2023-02-24T11:06:00Z">
            <w:rPr/>
          </w:rPrChange>
        </w:rPr>
        <w:t>.</w:t>
      </w:r>
    </w:p>
    <w:p w14:paraId="579C2CCF" w14:textId="77777777" w:rsidR="002B11F5" w:rsidRPr="00A32C5F" w:rsidRDefault="002B11F5" w:rsidP="002B11F5">
      <w:pPr>
        <w:ind w:firstLine="720"/>
        <w:rPr>
          <w:lang w:val="fr-FR"/>
          <w:rPrChange w:id="315" w:author="Chen, Huanfa" w:date="2023-02-24T11:06:00Z">
            <w:rPr/>
          </w:rPrChange>
        </w:rPr>
      </w:pPr>
    </w:p>
    <w:p w14:paraId="1D6FE575" w14:textId="77777777" w:rsidR="002B11F5" w:rsidRPr="00CB489E" w:rsidRDefault="002B11F5" w:rsidP="002B11F5">
      <w:pPr>
        <w:spacing w:line="240" w:lineRule="auto"/>
        <w:ind w:firstLine="720"/>
      </w:pPr>
      <w:r w:rsidRPr="00A32C5F">
        <w:rPr>
          <w:lang w:val="fr-FR"/>
          <w:rPrChange w:id="316" w:author="Chen, Huanfa" w:date="2023-02-24T11:06:00Z">
            <w:rPr/>
          </w:rPrChange>
        </w:rPr>
        <w:t xml:space="preserve">Stoker, P. </w:t>
      </w:r>
      <w:r w:rsidRPr="00A32C5F">
        <w:rPr>
          <w:i/>
          <w:iCs/>
          <w:lang w:val="fr-FR"/>
          <w:rPrChange w:id="317" w:author="Chen, Huanfa" w:date="2023-02-24T11:06:00Z">
            <w:rPr>
              <w:i/>
              <w:iCs/>
            </w:rPr>
          </w:rPrChange>
        </w:rPr>
        <w:t>et al.</w:t>
      </w:r>
      <w:r w:rsidRPr="00A32C5F">
        <w:rPr>
          <w:lang w:val="fr-FR"/>
          <w:rPrChange w:id="318" w:author="Chen, Huanfa" w:date="2023-02-24T11:06:00Z">
            <w:rPr/>
          </w:rPrChange>
        </w:rPr>
        <w:t xml:space="preserve"> </w:t>
      </w:r>
      <w:r w:rsidRPr="00CB489E">
        <w:t xml:space="preserve">(2015) 'Pedestrian Safety and the Built Environment: A Review of the Risk Factors', </w:t>
      </w:r>
      <w:r w:rsidRPr="00CB489E">
        <w:rPr>
          <w:i/>
          <w:iCs/>
        </w:rPr>
        <w:t>Journal of Planning Literature</w:t>
      </w:r>
      <w:r w:rsidRPr="00CB489E">
        <w:t xml:space="preserve">, 30(4), pp. 377–392. Available at: </w:t>
      </w:r>
      <w:hyperlink r:id="rId55" w:history="1">
        <w:r w:rsidRPr="00CB489E">
          <w:rPr>
            <w:rStyle w:val="Hyperlink"/>
          </w:rPr>
          <w:t>https://doi.org/10.1177/0885412215595438</w:t>
        </w:r>
      </w:hyperlink>
      <w:r w:rsidRPr="00CB489E">
        <w:t>.</w:t>
      </w:r>
    </w:p>
    <w:p w14:paraId="68C26E54" w14:textId="77777777" w:rsidR="002B11F5" w:rsidRDefault="002B11F5" w:rsidP="002B11F5">
      <w:pPr>
        <w:spacing w:line="240" w:lineRule="auto"/>
        <w:ind w:firstLine="720"/>
        <w:rPr>
          <w:noProof w:val="0"/>
          <w:lang w:eastAsia="zh-CN"/>
        </w:rPr>
      </w:pPr>
    </w:p>
    <w:p w14:paraId="060F6888" w14:textId="77777777" w:rsidR="002B11F5" w:rsidRPr="00CB489E" w:rsidRDefault="002B11F5" w:rsidP="002B11F5">
      <w:pPr>
        <w:spacing w:line="240" w:lineRule="auto"/>
        <w:ind w:firstLine="720"/>
        <w:rPr>
          <w:noProof w:val="0"/>
          <w:lang w:eastAsia="zh-CN"/>
        </w:rPr>
      </w:pPr>
      <w:r w:rsidRPr="00CB489E">
        <w:t xml:space="preserve">Tanprasert, T. </w:t>
      </w:r>
      <w:r w:rsidRPr="00CB489E">
        <w:rPr>
          <w:i/>
          <w:iCs/>
        </w:rPr>
        <w:t>et al.</w:t>
      </w:r>
      <w:r w:rsidRPr="00CB489E">
        <w:t xml:space="preserve"> (2020) ‘Recognizing Traffic Black Spots From Street View Images Using Environment-Aware Image Processing and Neural Network’, </w:t>
      </w:r>
      <w:r w:rsidRPr="00CB489E">
        <w:rPr>
          <w:i/>
          <w:iCs/>
        </w:rPr>
        <w:t>IEEE Access</w:t>
      </w:r>
      <w:r w:rsidRPr="00CB489E">
        <w:t xml:space="preserve">, 8, pp. 121469–121478. Available at: </w:t>
      </w:r>
      <w:hyperlink r:id="rId56" w:history="1">
        <w:r w:rsidRPr="00CB489E">
          <w:rPr>
            <w:rStyle w:val="Hyperlink"/>
          </w:rPr>
          <w:t>https://doi.org/10.1109/ACCESS.2020.3006493</w:t>
        </w:r>
      </w:hyperlink>
      <w:r w:rsidRPr="00CB489E">
        <w:t>.</w:t>
      </w:r>
    </w:p>
    <w:p w14:paraId="1829DEFC" w14:textId="77777777" w:rsidR="002B11F5" w:rsidRDefault="002B11F5" w:rsidP="002B11F5">
      <w:pPr>
        <w:spacing w:line="240" w:lineRule="auto"/>
        <w:ind w:firstLine="720"/>
        <w:rPr>
          <w:noProof w:val="0"/>
          <w:lang w:eastAsia="zh-CN"/>
        </w:rPr>
      </w:pPr>
    </w:p>
    <w:p w14:paraId="195C1828" w14:textId="77777777" w:rsidR="002B11F5" w:rsidRPr="00CB489E" w:rsidRDefault="002B11F5" w:rsidP="002B11F5">
      <w:pPr>
        <w:pStyle w:val="Newparagraph"/>
        <w:spacing w:line="360" w:lineRule="auto"/>
      </w:pPr>
      <w:r w:rsidRPr="00CB489E">
        <w:t xml:space="preserve">Transport for London (2022). Casualties in Greater London during 2021 . Available at: </w:t>
      </w:r>
      <w:hyperlink r:id="rId57" w:history="1">
        <w:r w:rsidRPr="00CB489E">
          <w:rPr>
            <w:rStyle w:val="Hyperlink"/>
          </w:rPr>
          <w:t>https://content.tfl.gov.uk/casualties-in-greater-london-2021.pdf</w:t>
        </w:r>
      </w:hyperlink>
      <w:r w:rsidRPr="00CB489E">
        <w:t xml:space="preserve"> (Accessed: 28 January 2023).</w:t>
      </w:r>
    </w:p>
    <w:p w14:paraId="7D176941" w14:textId="77777777" w:rsidR="002B11F5" w:rsidRPr="00CB489E" w:rsidRDefault="002B11F5" w:rsidP="002B11F5">
      <w:pPr>
        <w:spacing w:line="240" w:lineRule="auto"/>
        <w:ind w:firstLine="720"/>
        <w:rPr>
          <w:noProof w:val="0"/>
          <w:lang w:eastAsia="zh-CN"/>
        </w:rPr>
      </w:pPr>
    </w:p>
    <w:p w14:paraId="062DE1B2" w14:textId="77777777" w:rsidR="002B11F5" w:rsidRPr="00CB489E" w:rsidRDefault="002B11F5" w:rsidP="002B11F5">
      <w:pPr>
        <w:spacing w:line="240" w:lineRule="auto"/>
        <w:ind w:firstLine="720"/>
        <w:rPr>
          <w:noProof w:val="0"/>
          <w:lang w:eastAsia="zh-CN"/>
        </w:rPr>
      </w:pPr>
      <w:r w:rsidRPr="00CB489E">
        <w:t xml:space="preserve">Ukkusuri, S. </w:t>
      </w:r>
      <w:r w:rsidRPr="00CB489E">
        <w:rPr>
          <w:i/>
          <w:iCs/>
        </w:rPr>
        <w:t>et al.</w:t>
      </w:r>
      <w:r w:rsidRPr="00CB489E">
        <w:t xml:space="preserve"> (2012) ‘The role of built environment on pedestrian crash frequency’, </w:t>
      </w:r>
      <w:r w:rsidRPr="00CB489E">
        <w:rPr>
          <w:i/>
          <w:iCs/>
        </w:rPr>
        <w:t>Safety Science</w:t>
      </w:r>
      <w:r w:rsidRPr="00CB489E">
        <w:t xml:space="preserve">, 50(4), pp. 1141–1151. Available at: </w:t>
      </w:r>
      <w:hyperlink r:id="rId58" w:history="1">
        <w:r w:rsidRPr="00CB489E">
          <w:rPr>
            <w:rStyle w:val="Hyperlink"/>
          </w:rPr>
          <w:t>https://doi.org/10.1016/j.ssci.2011.09.012</w:t>
        </w:r>
      </w:hyperlink>
      <w:r w:rsidRPr="00CB489E">
        <w:t>.</w:t>
      </w:r>
    </w:p>
    <w:p w14:paraId="29381F8A" w14:textId="77777777" w:rsidR="002B11F5" w:rsidRDefault="002B11F5" w:rsidP="002B11F5">
      <w:pPr>
        <w:ind w:firstLine="720"/>
      </w:pPr>
    </w:p>
    <w:p w14:paraId="691EBB9C" w14:textId="77777777" w:rsidR="002B11F5" w:rsidRPr="00A32C5F" w:rsidRDefault="002B11F5" w:rsidP="002B11F5">
      <w:pPr>
        <w:spacing w:line="240" w:lineRule="auto"/>
        <w:ind w:firstLine="720"/>
        <w:rPr>
          <w:noProof w:val="0"/>
          <w:lang w:val="fr-FR" w:eastAsia="zh-CN"/>
          <w:rPrChange w:id="319" w:author="Chen, Huanfa" w:date="2023-02-24T11:06:00Z">
            <w:rPr>
              <w:noProof w:val="0"/>
              <w:lang w:eastAsia="zh-CN"/>
            </w:rPr>
          </w:rPrChange>
        </w:rPr>
      </w:pPr>
      <w:r w:rsidRPr="00CB489E">
        <w:t xml:space="preserve">Wang, Y. and Kockelman, K.M. (2013) ‘A Poisson-lognormal conditional-autoregressive model for multivariate spatial analysis of pedestrian crash counts across neighborhoods’, </w:t>
      </w:r>
      <w:r w:rsidRPr="00CB489E">
        <w:rPr>
          <w:i/>
          <w:iCs/>
        </w:rPr>
        <w:t>Accident Analysis &amp; Prevention</w:t>
      </w:r>
      <w:r w:rsidRPr="00CB489E">
        <w:t xml:space="preserve">, 60, pp. 71–84. </w:t>
      </w:r>
      <w:r w:rsidRPr="00A32C5F">
        <w:rPr>
          <w:lang w:val="fr-FR"/>
          <w:rPrChange w:id="320" w:author="Chen, Huanfa" w:date="2023-02-24T11:06:00Z">
            <w:rPr/>
          </w:rPrChange>
        </w:rPr>
        <w:t xml:space="preserve">Available at: </w:t>
      </w:r>
      <w:r w:rsidR="00532795">
        <w:fldChar w:fldCharType="begin"/>
      </w:r>
      <w:r w:rsidR="00532795" w:rsidRPr="00A32C5F">
        <w:rPr>
          <w:lang w:val="fr-FR"/>
          <w:rPrChange w:id="321" w:author="Chen, Huanfa" w:date="2023-02-24T11:06:00Z">
            <w:rPr/>
          </w:rPrChange>
        </w:rPr>
        <w:instrText>HYPERLINK "https://doi.org/10.1016/j.aap.2013.07.030"</w:instrText>
      </w:r>
      <w:r w:rsidR="00532795">
        <w:fldChar w:fldCharType="separate"/>
      </w:r>
      <w:r w:rsidRPr="00A32C5F">
        <w:rPr>
          <w:rStyle w:val="Hyperlink"/>
          <w:lang w:val="fr-FR"/>
          <w:rPrChange w:id="322" w:author="Chen, Huanfa" w:date="2023-02-24T11:06:00Z">
            <w:rPr>
              <w:rStyle w:val="Hyperlink"/>
            </w:rPr>
          </w:rPrChange>
        </w:rPr>
        <w:t>https://doi.org/10.1016/j.aap.2013.07.030</w:t>
      </w:r>
      <w:r w:rsidR="00532795">
        <w:rPr>
          <w:rStyle w:val="Hyperlink"/>
        </w:rPr>
        <w:fldChar w:fldCharType="end"/>
      </w:r>
      <w:r w:rsidRPr="00A32C5F">
        <w:rPr>
          <w:lang w:val="fr-FR"/>
          <w:rPrChange w:id="323" w:author="Chen, Huanfa" w:date="2023-02-24T11:06:00Z">
            <w:rPr/>
          </w:rPrChange>
        </w:rPr>
        <w:t>.</w:t>
      </w:r>
    </w:p>
    <w:p w14:paraId="5B103EA4" w14:textId="77777777" w:rsidR="002B11F5" w:rsidRPr="00A32C5F" w:rsidRDefault="002B11F5" w:rsidP="002B11F5">
      <w:pPr>
        <w:ind w:firstLine="720"/>
        <w:rPr>
          <w:lang w:val="fr-FR"/>
          <w:rPrChange w:id="324" w:author="Chen, Huanfa" w:date="2023-02-24T11:06:00Z">
            <w:rPr/>
          </w:rPrChange>
        </w:rPr>
      </w:pPr>
    </w:p>
    <w:p w14:paraId="193FF3CB" w14:textId="77777777" w:rsidR="002B11F5" w:rsidRDefault="002B11F5" w:rsidP="002B11F5">
      <w:pPr>
        <w:spacing w:line="240" w:lineRule="auto"/>
        <w:ind w:firstLine="720"/>
      </w:pPr>
      <w:r w:rsidRPr="00A32C5F">
        <w:rPr>
          <w:lang w:val="fr-FR"/>
          <w:rPrChange w:id="325" w:author="Chen, Huanfa" w:date="2023-02-24T11:06:00Z">
            <w:rPr/>
          </w:rPrChange>
        </w:rPr>
        <w:t xml:space="preserve">Wang, X. </w:t>
      </w:r>
      <w:r w:rsidRPr="00A32C5F">
        <w:rPr>
          <w:i/>
          <w:iCs/>
          <w:lang w:val="fr-FR"/>
          <w:rPrChange w:id="326" w:author="Chen, Huanfa" w:date="2023-02-24T11:06:00Z">
            <w:rPr>
              <w:i/>
              <w:iCs/>
            </w:rPr>
          </w:rPrChange>
        </w:rPr>
        <w:t>et al.</w:t>
      </w:r>
      <w:r w:rsidRPr="00A32C5F">
        <w:rPr>
          <w:lang w:val="fr-FR"/>
          <w:rPrChange w:id="327" w:author="Chen, Huanfa" w:date="2023-02-24T11:06:00Z">
            <w:rPr/>
          </w:rPrChange>
        </w:rPr>
        <w:t xml:space="preserve"> </w:t>
      </w:r>
      <w:r w:rsidRPr="00CB489E">
        <w:t xml:space="preserve">(2016) ‘Macro-level safety analysis of pedestrian crashes in Shanghai, China’, </w:t>
      </w:r>
      <w:r w:rsidRPr="00CB489E">
        <w:rPr>
          <w:i/>
          <w:iCs/>
        </w:rPr>
        <w:t>Accident Analysis &amp; Prevention</w:t>
      </w:r>
      <w:r w:rsidRPr="00CB489E">
        <w:t xml:space="preserve">, 96, pp. 12–21. Available at: </w:t>
      </w:r>
      <w:hyperlink r:id="rId59" w:history="1">
        <w:r w:rsidRPr="00CB489E">
          <w:rPr>
            <w:rStyle w:val="Hyperlink"/>
          </w:rPr>
          <w:t>https://doi.org/10.1016/j.aap.2016.07.028</w:t>
        </w:r>
      </w:hyperlink>
      <w:r w:rsidRPr="00CB489E">
        <w:t>.</w:t>
      </w:r>
    </w:p>
    <w:p w14:paraId="457880E5" w14:textId="77777777" w:rsidR="002B11F5" w:rsidRDefault="002B11F5" w:rsidP="002B11F5">
      <w:pPr>
        <w:spacing w:line="240" w:lineRule="auto"/>
        <w:ind w:firstLine="720"/>
      </w:pPr>
    </w:p>
    <w:p w14:paraId="3AF5BC57" w14:textId="77777777" w:rsidR="002B11F5" w:rsidRPr="00A32C5F" w:rsidRDefault="002B11F5" w:rsidP="002B11F5">
      <w:pPr>
        <w:spacing w:line="240" w:lineRule="auto"/>
        <w:ind w:firstLine="720"/>
        <w:rPr>
          <w:noProof w:val="0"/>
          <w:lang w:val="fr-FR" w:eastAsia="zh-CN"/>
          <w:rPrChange w:id="328" w:author="Chen, Huanfa" w:date="2023-02-24T11:06:00Z">
            <w:rPr>
              <w:noProof w:val="0"/>
              <w:lang w:eastAsia="zh-CN"/>
            </w:rPr>
          </w:rPrChange>
        </w:rPr>
      </w:pPr>
      <w:r w:rsidRPr="00CB489E">
        <w:lastRenderedPageBreak/>
        <w:t xml:space="preserve">Xu, P. and Huang, H. (2015) ‘Modeling crash spatial heterogeneity: Random parameter versus geographically weighting’, </w:t>
      </w:r>
      <w:r w:rsidRPr="00CB489E">
        <w:rPr>
          <w:i/>
          <w:iCs/>
        </w:rPr>
        <w:t>Accident Analysis &amp; Prevention</w:t>
      </w:r>
      <w:r w:rsidRPr="00CB489E">
        <w:t xml:space="preserve">, 75, pp. 16–25. </w:t>
      </w:r>
      <w:r w:rsidRPr="00A32C5F">
        <w:rPr>
          <w:lang w:val="fr-FR"/>
          <w:rPrChange w:id="329" w:author="Chen, Huanfa" w:date="2023-02-24T11:06:00Z">
            <w:rPr/>
          </w:rPrChange>
        </w:rPr>
        <w:t xml:space="preserve">Available at: </w:t>
      </w:r>
      <w:r w:rsidR="00532795">
        <w:fldChar w:fldCharType="begin"/>
      </w:r>
      <w:r w:rsidR="00532795" w:rsidRPr="00A32C5F">
        <w:rPr>
          <w:lang w:val="fr-FR"/>
          <w:rPrChange w:id="330" w:author="Chen, Huanfa" w:date="2023-02-24T11:06:00Z">
            <w:rPr/>
          </w:rPrChange>
        </w:rPr>
        <w:instrText>HYPERLINK "https://doi.org/10.1016/j.</w:instrText>
      </w:r>
      <w:r w:rsidR="00532795" w:rsidRPr="00A32C5F">
        <w:rPr>
          <w:lang w:val="fr-FR"/>
          <w:rPrChange w:id="331" w:author="Chen, Huanfa" w:date="2023-02-24T11:06:00Z">
            <w:rPr/>
          </w:rPrChange>
        </w:rPr>
        <w:instrText>aap.2014.10.020"</w:instrText>
      </w:r>
      <w:r w:rsidR="00532795">
        <w:fldChar w:fldCharType="separate"/>
      </w:r>
      <w:r w:rsidRPr="00A32C5F">
        <w:rPr>
          <w:rStyle w:val="Hyperlink"/>
          <w:lang w:val="fr-FR"/>
          <w:rPrChange w:id="332" w:author="Chen, Huanfa" w:date="2023-02-24T11:06:00Z">
            <w:rPr>
              <w:rStyle w:val="Hyperlink"/>
            </w:rPr>
          </w:rPrChange>
        </w:rPr>
        <w:t>https://doi.org/10.1016/j.aap.2014.10.020</w:t>
      </w:r>
      <w:r w:rsidR="00532795">
        <w:rPr>
          <w:rStyle w:val="Hyperlink"/>
        </w:rPr>
        <w:fldChar w:fldCharType="end"/>
      </w:r>
      <w:r w:rsidRPr="00A32C5F">
        <w:rPr>
          <w:lang w:val="fr-FR"/>
          <w:rPrChange w:id="333" w:author="Chen, Huanfa" w:date="2023-02-24T11:06:00Z">
            <w:rPr/>
          </w:rPrChange>
        </w:rPr>
        <w:t>.</w:t>
      </w:r>
    </w:p>
    <w:p w14:paraId="004725B5" w14:textId="77777777" w:rsidR="002B11F5" w:rsidRPr="00A32C5F" w:rsidRDefault="002B11F5" w:rsidP="002B11F5">
      <w:pPr>
        <w:spacing w:line="240" w:lineRule="auto"/>
        <w:ind w:firstLine="720"/>
        <w:rPr>
          <w:lang w:val="fr-FR"/>
          <w:rPrChange w:id="334" w:author="Chen, Huanfa" w:date="2023-02-24T11:06:00Z">
            <w:rPr/>
          </w:rPrChange>
        </w:rPr>
      </w:pPr>
    </w:p>
    <w:p w14:paraId="447E4AE6" w14:textId="77777777" w:rsidR="002B11F5" w:rsidRPr="00CB489E" w:rsidRDefault="002B11F5" w:rsidP="002B11F5">
      <w:pPr>
        <w:spacing w:line="240" w:lineRule="auto"/>
        <w:ind w:firstLine="720"/>
        <w:rPr>
          <w:noProof w:val="0"/>
          <w:lang w:eastAsia="zh-CN"/>
        </w:rPr>
      </w:pPr>
      <w:r w:rsidRPr="00A32C5F">
        <w:rPr>
          <w:lang w:val="fr-FR"/>
          <w:rPrChange w:id="335" w:author="Chen, Huanfa" w:date="2023-02-24T11:06:00Z">
            <w:rPr/>
          </w:rPrChange>
        </w:rPr>
        <w:t xml:space="preserve">Ye, J. </w:t>
      </w:r>
      <w:r w:rsidRPr="00A32C5F">
        <w:rPr>
          <w:i/>
          <w:iCs/>
          <w:lang w:val="fr-FR"/>
          <w:rPrChange w:id="336" w:author="Chen, Huanfa" w:date="2023-02-24T11:06:00Z">
            <w:rPr>
              <w:i/>
              <w:iCs/>
            </w:rPr>
          </w:rPrChange>
        </w:rPr>
        <w:t>et al.</w:t>
      </w:r>
      <w:r w:rsidRPr="00A32C5F">
        <w:rPr>
          <w:lang w:val="fr-FR"/>
          <w:rPrChange w:id="337" w:author="Chen, Huanfa" w:date="2023-02-24T11:06:00Z">
            <w:rPr/>
          </w:rPrChange>
        </w:rPr>
        <w:t xml:space="preserve"> </w:t>
      </w:r>
      <w:r w:rsidRPr="00CB489E">
        <w:t xml:space="preserve">(2010) ‘Research and implement of traffic accident analysis system based on accident black spot’, in </w:t>
      </w:r>
      <w:r w:rsidRPr="00CB489E">
        <w:rPr>
          <w:i/>
          <w:iCs/>
        </w:rPr>
        <w:t>2010 5th International Conference on Computer Science &amp; Education</w:t>
      </w:r>
      <w:r w:rsidRPr="00CB489E">
        <w:t xml:space="preserve">. </w:t>
      </w:r>
      <w:r w:rsidRPr="00CB489E">
        <w:rPr>
          <w:i/>
          <w:iCs/>
        </w:rPr>
        <w:t>2010 5th International Conference on Computer Science &amp; Education</w:t>
      </w:r>
      <w:r w:rsidRPr="00CB489E">
        <w:t xml:space="preserve">, pp. 1805–1809. Available at: </w:t>
      </w:r>
      <w:hyperlink r:id="rId60" w:history="1">
        <w:r w:rsidRPr="00CB489E">
          <w:rPr>
            <w:rStyle w:val="Hyperlink"/>
          </w:rPr>
          <w:t>https://doi.org/10.1109/ICCSE.2010.5593800</w:t>
        </w:r>
      </w:hyperlink>
      <w:r w:rsidRPr="00CB489E">
        <w:t>.</w:t>
      </w:r>
    </w:p>
    <w:p w14:paraId="3C0C3199" w14:textId="77777777" w:rsidR="002B11F5" w:rsidRDefault="002B11F5" w:rsidP="002B11F5">
      <w:pPr>
        <w:ind w:firstLine="720"/>
      </w:pPr>
    </w:p>
    <w:p w14:paraId="3AD78CDB" w14:textId="77777777" w:rsidR="002B11F5" w:rsidRPr="00CB489E" w:rsidRDefault="002B11F5" w:rsidP="002B11F5">
      <w:pPr>
        <w:spacing w:line="240" w:lineRule="auto"/>
        <w:ind w:firstLine="720"/>
        <w:rPr>
          <w:noProof w:val="0"/>
          <w:lang w:eastAsia="zh-CN"/>
        </w:rPr>
      </w:pPr>
      <w:r w:rsidRPr="00CB489E">
        <w:t xml:space="preserve">Yuan, T., Zeng, X. and Shi, T. (2020) ‘Identifying Urban Road Black Spots with a Novel Method Based on the Firefly Clustering Algorithm and a Geographic Information System’, </w:t>
      </w:r>
      <w:r w:rsidRPr="00CB489E">
        <w:rPr>
          <w:i/>
          <w:iCs/>
        </w:rPr>
        <w:t>Sustainability</w:t>
      </w:r>
      <w:r w:rsidRPr="00CB489E">
        <w:t xml:space="preserve">, 12(5), p. 2091. Available at: </w:t>
      </w:r>
      <w:hyperlink r:id="rId61" w:history="1">
        <w:r w:rsidRPr="00CB489E">
          <w:rPr>
            <w:rStyle w:val="Hyperlink"/>
          </w:rPr>
          <w:t>https://doi.org/10.3390/su12052091</w:t>
        </w:r>
      </w:hyperlink>
      <w:r w:rsidRPr="00CB489E">
        <w:t>.</w:t>
      </w:r>
    </w:p>
    <w:p w14:paraId="7A4371F7" w14:textId="77777777" w:rsidR="002B11F5" w:rsidRDefault="002B11F5" w:rsidP="002B11F5">
      <w:pPr>
        <w:ind w:firstLine="720"/>
      </w:pPr>
    </w:p>
    <w:p w14:paraId="08780AB8" w14:textId="77777777" w:rsidR="002B11F5" w:rsidRPr="00CB489E" w:rsidRDefault="002B11F5" w:rsidP="002B11F5">
      <w:pPr>
        <w:spacing w:line="240" w:lineRule="auto"/>
        <w:ind w:firstLine="720"/>
      </w:pPr>
      <w:r w:rsidRPr="00CB489E">
        <w:t xml:space="preserve">Zegeer, C.V. and Bushell, M. (2012) 'Pedestrian crash trends and potential countermeasures from around the world', </w:t>
      </w:r>
      <w:r w:rsidRPr="00CB489E">
        <w:rPr>
          <w:i/>
          <w:iCs/>
        </w:rPr>
        <w:t>Accident Analysis &amp; Prevention</w:t>
      </w:r>
      <w:r w:rsidRPr="00CB489E">
        <w:t xml:space="preserve">, 44(1), pp. 3–11. Available at: </w:t>
      </w:r>
      <w:hyperlink r:id="rId62" w:history="1">
        <w:r w:rsidRPr="00CB489E">
          <w:rPr>
            <w:rStyle w:val="Hyperlink"/>
          </w:rPr>
          <w:t>https://doi.org/10.1016/j.aap.2010.12.007</w:t>
        </w:r>
      </w:hyperlink>
      <w:r w:rsidRPr="00CB489E">
        <w:t>.</w:t>
      </w:r>
    </w:p>
    <w:p w14:paraId="003FDD3C" w14:textId="77777777" w:rsidR="002B11F5" w:rsidRPr="00CB489E" w:rsidRDefault="002B11F5" w:rsidP="002B11F5">
      <w:pPr>
        <w:ind w:firstLine="720"/>
      </w:pPr>
    </w:p>
    <w:p w14:paraId="2D16F69A" w14:textId="77777777" w:rsidR="002B11F5" w:rsidRPr="00A32C5F" w:rsidRDefault="002B11F5" w:rsidP="002B11F5">
      <w:pPr>
        <w:spacing w:line="240" w:lineRule="auto"/>
        <w:ind w:firstLine="720"/>
        <w:rPr>
          <w:lang w:val="fr-FR"/>
          <w:rPrChange w:id="338" w:author="Chen, Huanfa" w:date="2023-02-24T11:06:00Z">
            <w:rPr/>
          </w:rPrChange>
        </w:rPr>
      </w:pPr>
      <w:r w:rsidRPr="00CB489E">
        <w:t xml:space="preserve">Zhang, C., Shu, Y. and Yan, L. (2019) ‘A Novel Identification Model for Road Traffic Accident Black Spots: A Case Study in Ningbo, China’, </w:t>
      </w:r>
      <w:r w:rsidRPr="00CB489E">
        <w:rPr>
          <w:i/>
          <w:iCs/>
        </w:rPr>
        <w:t>IEEE Access</w:t>
      </w:r>
      <w:r w:rsidRPr="00CB489E">
        <w:t xml:space="preserve">, 7, pp. 140197–140205. </w:t>
      </w:r>
      <w:r w:rsidRPr="00A32C5F">
        <w:rPr>
          <w:lang w:val="fr-FR"/>
          <w:rPrChange w:id="339" w:author="Chen, Huanfa" w:date="2023-02-24T11:06:00Z">
            <w:rPr/>
          </w:rPrChange>
        </w:rPr>
        <w:t xml:space="preserve">Available at: </w:t>
      </w:r>
      <w:r w:rsidR="00532795">
        <w:fldChar w:fldCharType="begin"/>
      </w:r>
      <w:r w:rsidR="00532795" w:rsidRPr="00A32C5F">
        <w:rPr>
          <w:lang w:val="fr-FR"/>
          <w:rPrChange w:id="340" w:author="Chen, Huanfa" w:date="2023-02-24T11:06:00Z">
            <w:rPr/>
          </w:rPrChange>
        </w:rPr>
        <w:instrText>HYPERLINK "https://doi.org/10.11</w:instrText>
      </w:r>
      <w:r w:rsidR="00532795" w:rsidRPr="00A32C5F">
        <w:rPr>
          <w:lang w:val="fr-FR"/>
          <w:rPrChange w:id="341" w:author="Chen, Huanfa" w:date="2023-02-24T11:06:00Z">
            <w:rPr/>
          </w:rPrChange>
        </w:rPr>
        <w:instrText>09/ACCESS.2019.2942647"</w:instrText>
      </w:r>
      <w:r w:rsidR="00532795">
        <w:fldChar w:fldCharType="separate"/>
      </w:r>
      <w:r w:rsidRPr="00A32C5F">
        <w:rPr>
          <w:rStyle w:val="Hyperlink"/>
          <w:lang w:val="fr-FR"/>
          <w:rPrChange w:id="342" w:author="Chen, Huanfa" w:date="2023-02-24T11:06:00Z">
            <w:rPr>
              <w:rStyle w:val="Hyperlink"/>
            </w:rPr>
          </w:rPrChange>
        </w:rPr>
        <w:t>https://doi.org/10.1109/ACCESS.2019.2942647</w:t>
      </w:r>
      <w:r w:rsidR="00532795">
        <w:rPr>
          <w:rStyle w:val="Hyperlink"/>
        </w:rPr>
        <w:fldChar w:fldCharType="end"/>
      </w:r>
      <w:r w:rsidRPr="00A32C5F">
        <w:rPr>
          <w:lang w:val="fr-FR"/>
          <w:rPrChange w:id="343" w:author="Chen, Huanfa" w:date="2023-02-24T11:06:00Z">
            <w:rPr/>
          </w:rPrChange>
        </w:rPr>
        <w:t>.</w:t>
      </w:r>
    </w:p>
    <w:p w14:paraId="64FF4770" w14:textId="77777777" w:rsidR="002B11F5" w:rsidRPr="00A32C5F" w:rsidRDefault="002B11F5" w:rsidP="002B11F5">
      <w:pPr>
        <w:ind w:firstLine="720"/>
        <w:rPr>
          <w:lang w:val="fr-FR"/>
          <w:rPrChange w:id="344" w:author="Chen, Huanfa" w:date="2023-02-24T11:06:00Z">
            <w:rPr/>
          </w:rPrChange>
        </w:rPr>
      </w:pPr>
    </w:p>
    <w:p w14:paraId="30648594" w14:textId="77777777" w:rsidR="002B11F5" w:rsidRPr="00CB489E" w:rsidRDefault="002B11F5" w:rsidP="002B11F5">
      <w:pPr>
        <w:spacing w:line="240" w:lineRule="auto"/>
        <w:ind w:firstLine="720"/>
        <w:rPr>
          <w:noProof w:val="0"/>
          <w:lang w:eastAsia="zh-CN"/>
        </w:rPr>
      </w:pPr>
      <w:r w:rsidRPr="00A32C5F">
        <w:rPr>
          <w:lang w:val="fr-FR"/>
          <w:rPrChange w:id="345" w:author="Chen, Huanfa" w:date="2023-02-24T11:06:00Z">
            <w:rPr/>
          </w:rPrChange>
        </w:rPr>
        <w:t xml:space="preserve">Zhang, Y. </w:t>
      </w:r>
      <w:r w:rsidRPr="00A32C5F">
        <w:rPr>
          <w:i/>
          <w:iCs/>
          <w:lang w:val="fr-FR"/>
          <w:rPrChange w:id="346" w:author="Chen, Huanfa" w:date="2023-02-24T11:06:00Z">
            <w:rPr>
              <w:i/>
              <w:iCs/>
            </w:rPr>
          </w:rPrChange>
        </w:rPr>
        <w:t>et al.</w:t>
      </w:r>
      <w:r w:rsidRPr="00A32C5F">
        <w:rPr>
          <w:lang w:val="fr-FR"/>
          <w:rPrChange w:id="347" w:author="Chen, Huanfa" w:date="2023-02-24T11:06:00Z">
            <w:rPr/>
          </w:rPrChange>
        </w:rPr>
        <w:t xml:space="preserve"> </w:t>
      </w:r>
      <w:r w:rsidRPr="00CB489E">
        <w:t xml:space="preserve">(2015) ‘Investigating the associations between road network structure and non-motorist accidents’, </w:t>
      </w:r>
      <w:r w:rsidRPr="00CB489E">
        <w:rPr>
          <w:i/>
          <w:iCs/>
        </w:rPr>
        <w:t>Journal of Transport Geography</w:t>
      </w:r>
      <w:r w:rsidRPr="00CB489E">
        <w:t xml:space="preserve">, 42, pp. 34–47. Available at: </w:t>
      </w:r>
      <w:hyperlink r:id="rId63" w:history="1">
        <w:r w:rsidRPr="00CB489E">
          <w:rPr>
            <w:rStyle w:val="Hyperlink"/>
          </w:rPr>
          <w:t>https://doi.org/10.1016/j.jtrangeo.2014.10.010</w:t>
        </w:r>
      </w:hyperlink>
      <w:r w:rsidRPr="00CB489E">
        <w:t>.</w:t>
      </w:r>
    </w:p>
    <w:p w14:paraId="1B655C34" w14:textId="77777777" w:rsidR="002B11F5" w:rsidRPr="00CB489E" w:rsidRDefault="002B11F5" w:rsidP="002B11F5">
      <w:pPr>
        <w:ind w:firstLine="720"/>
      </w:pPr>
    </w:p>
    <w:p w14:paraId="1A8EFDC7" w14:textId="77777777" w:rsidR="002B11F5" w:rsidRPr="00CB489E" w:rsidRDefault="002B11F5" w:rsidP="002B11F5">
      <w:pPr>
        <w:spacing w:line="240" w:lineRule="auto"/>
        <w:ind w:firstLine="720"/>
        <w:rPr>
          <w:noProof w:val="0"/>
          <w:lang w:eastAsia="zh-CN"/>
        </w:rPr>
      </w:pPr>
      <w:r w:rsidRPr="00CB489E">
        <w:t xml:space="preserve">Ziakopoulos, A. and Yannis, G. (2020) ‘A review of spatial approaches in road safety’, </w:t>
      </w:r>
      <w:r w:rsidRPr="00CB489E">
        <w:rPr>
          <w:i/>
          <w:iCs/>
        </w:rPr>
        <w:t>Accident Analysis &amp; Prevention</w:t>
      </w:r>
      <w:r w:rsidRPr="00CB489E">
        <w:t xml:space="preserve">, 135, p. 105323. Available at: </w:t>
      </w:r>
      <w:hyperlink r:id="rId64" w:history="1">
        <w:r w:rsidRPr="00CB489E">
          <w:rPr>
            <w:rStyle w:val="Hyperlink"/>
          </w:rPr>
          <w:t>https://doi.org/10.1016/j.aap.2019.105323</w:t>
        </w:r>
      </w:hyperlink>
      <w:r w:rsidRPr="00CB489E">
        <w:t>.</w:t>
      </w:r>
    </w:p>
    <w:p w14:paraId="7AAA6852" w14:textId="77777777" w:rsidR="002B11F5" w:rsidRPr="00CB489E" w:rsidRDefault="002B11F5" w:rsidP="002B11F5">
      <w:pPr>
        <w:spacing w:line="240" w:lineRule="auto"/>
      </w:pPr>
    </w:p>
    <w:p w14:paraId="69BCDA6C" w14:textId="77777777" w:rsidR="006809E2" w:rsidRPr="006809E2" w:rsidRDefault="006809E2" w:rsidP="006809E2">
      <w:pPr>
        <w:spacing w:line="240" w:lineRule="auto"/>
        <w:rPr>
          <w:noProof w:val="0"/>
          <w:lang w:eastAsia="zh-CN"/>
        </w:rPr>
      </w:pPr>
    </w:p>
    <w:p w14:paraId="01CAB9EA" w14:textId="77777777" w:rsidR="00505C79" w:rsidRPr="00835F3F" w:rsidRDefault="00505C79" w:rsidP="001A39FC">
      <w:pPr>
        <w:spacing w:after="160" w:line="360" w:lineRule="auto"/>
        <w:rPr>
          <w:rFonts w:eastAsiaTheme="minorEastAsia"/>
          <w:sz w:val="20"/>
          <w:szCs w:val="20"/>
          <w:lang w:eastAsia="zh-CN"/>
        </w:rPr>
      </w:pPr>
    </w:p>
    <w:p w14:paraId="53B8C634" w14:textId="77777777" w:rsidR="00E4574B" w:rsidRPr="00835F3F" w:rsidRDefault="00E4574B" w:rsidP="001A39FC">
      <w:pPr>
        <w:spacing w:line="360" w:lineRule="auto"/>
        <w:rPr>
          <w:noProof w:val="0"/>
          <w:sz w:val="20"/>
          <w:szCs w:val="20"/>
          <w:lang w:eastAsia="zh-CN"/>
        </w:rPr>
      </w:pPr>
      <w:r w:rsidRPr="00835F3F">
        <w:rPr>
          <w:noProof w:val="0"/>
          <w:sz w:val="20"/>
          <w:szCs w:val="20"/>
          <w:lang w:eastAsia="zh-CN"/>
        </w:rPr>
        <w:t>Overall comments:</w:t>
      </w:r>
    </w:p>
    <w:p w14:paraId="72989A72" w14:textId="5C11C833" w:rsidR="00E4574B" w:rsidRPr="00835F3F" w:rsidRDefault="00E4574B">
      <w:pPr>
        <w:pStyle w:val="ListParagraph"/>
        <w:numPr>
          <w:ilvl w:val="0"/>
          <w:numId w:val="8"/>
        </w:numPr>
        <w:spacing w:line="360" w:lineRule="auto"/>
        <w:rPr>
          <w:noProof w:val="0"/>
          <w:sz w:val="20"/>
          <w:szCs w:val="20"/>
          <w:lang w:eastAsia="zh-CN"/>
        </w:rPr>
      </w:pPr>
      <w:r w:rsidRPr="00835F3F">
        <w:rPr>
          <w:noProof w:val="0"/>
          <w:sz w:val="20"/>
          <w:szCs w:val="20"/>
          <w:lang w:eastAsia="zh-CN"/>
        </w:rPr>
        <w:t>The current classification results are good to me, and we don</w:t>
      </w:r>
      <w:r w:rsidR="00F7385F" w:rsidRPr="00835F3F">
        <w:rPr>
          <w:noProof w:val="0"/>
          <w:sz w:val="20"/>
          <w:szCs w:val="20"/>
          <w:lang w:eastAsia="zh-CN"/>
        </w:rPr>
        <w:t>'</w:t>
      </w:r>
      <w:r w:rsidRPr="00835F3F">
        <w:rPr>
          <w:noProof w:val="0"/>
          <w:sz w:val="20"/>
          <w:szCs w:val="20"/>
          <w:lang w:eastAsia="zh-CN"/>
        </w:rPr>
        <w:t>t need to change the datasets</w:t>
      </w:r>
    </w:p>
    <w:p w14:paraId="6369F448" w14:textId="77777777" w:rsidR="00E4574B" w:rsidRPr="00835F3F" w:rsidRDefault="00E4574B">
      <w:pPr>
        <w:pStyle w:val="ListParagraph"/>
        <w:numPr>
          <w:ilvl w:val="0"/>
          <w:numId w:val="8"/>
        </w:numPr>
        <w:spacing w:line="360" w:lineRule="auto"/>
        <w:rPr>
          <w:noProof w:val="0"/>
          <w:sz w:val="20"/>
          <w:szCs w:val="20"/>
          <w:lang w:eastAsia="zh-CN"/>
        </w:rPr>
      </w:pPr>
      <w:r w:rsidRPr="00835F3F">
        <w:rPr>
          <w:noProof w:val="0"/>
          <w:sz w:val="20"/>
          <w:szCs w:val="20"/>
          <w:lang w:eastAsia="zh-CN"/>
        </w:rPr>
        <w:t xml:space="preserve">The tuned model looks good, as we use </w:t>
      </w:r>
      <w:proofErr w:type="spellStart"/>
      <w:r w:rsidRPr="00835F3F">
        <w:rPr>
          <w:noProof w:val="0"/>
          <w:sz w:val="20"/>
          <w:szCs w:val="20"/>
          <w:lang w:eastAsia="zh-CN"/>
        </w:rPr>
        <w:t>kfold</w:t>
      </w:r>
      <w:proofErr w:type="spellEnd"/>
      <w:r w:rsidRPr="00835F3F">
        <w:rPr>
          <w:noProof w:val="0"/>
          <w:sz w:val="20"/>
          <w:szCs w:val="20"/>
          <w:lang w:eastAsia="zh-CN"/>
        </w:rPr>
        <w:t xml:space="preserve"> validation and train-test split to tune the model. No need to compare the performance of the tuned and default model. </w:t>
      </w:r>
    </w:p>
    <w:p w14:paraId="72CD6B82" w14:textId="77777777" w:rsidR="00E4574B" w:rsidRPr="00835F3F" w:rsidRDefault="00E4574B">
      <w:pPr>
        <w:pStyle w:val="ListParagraph"/>
        <w:numPr>
          <w:ilvl w:val="0"/>
          <w:numId w:val="8"/>
        </w:numPr>
        <w:spacing w:line="360" w:lineRule="auto"/>
        <w:rPr>
          <w:noProof w:val="0"/>
          <w:sz w:val="20"/>
          <w:szCs w:val="20"/>
          <w:lang w:eastAsia="zh-CN"/>
        </w:rPr>
      </w:pPr>
      <w:r w:rsidRPr="00835F3F">
        <w:rPr>
          <w:noProof w:val="0"/>
          <w:sz w:val="20"/>
          <w:szCs w:val="20"/>
          <w:lang w:eastAsia="zh-CN"/>
        </w:rPr>
        <w:t>This paper is quite long, especially in Section 6. Some maps in Section 6 can be moved to appendix or removed. the exploratory analysis of the input variables can be shortened. (we can suspend the writing of this part and first focus on results and discussion)</w:t>
      </w:r>
    </w:p>
    <w:p w14:paraId="4DA25602" w14:textId="1790FAA7" w:rsidR="00E4574B" w:rsidRPr="00835F3F" w:rsidRDefault="00E4574B">
      <w:pPr>
        <w:pStyle w:val="ListParagraph"/>
        <w:numPr>
          <w:ilvl w:val="0"/>
          <w:numId w:val="8"/>
        </w:numPr>
        <w:spacing w:line="360" w:lineRule="auto"/>
        <w:rPr>
          <w:noProof w:val="0"/>
          <w:sz w:val="20"/>
          <w:szCs w:val="20"/>
          <w:lang w:eastAsia="zh-CN"/>
        </w:rPr>
      </w:pPr>
      <w:r w:rsidRPr="00835F3F">
        <w:rPr>
          <w:noProof w:val="0"/>
          <w:sz w:val="20"/>
          <w:szCs w:val="20"/>
          <w:lang w:eastAsia="zh-CN"/>
        </w:rPr>
        <w:t xml:space="preserve">Some vars &amp; acronyms in SHAP plot are not described, like </w:t>
      </w:r>
      <w:r w:rsidR="00F7385F" w:rsidRPr="00835F3F">
        <w:rPr>
          <w:noProof w:val="0"/>
          <w:sz w:val="20"/>
          <w:szCs w:val="20"/>
          <w:lang w:eastAsia="zh-CN"/>
        </w:rPr>
        <w:t>'</w:t>
      </w:r>
      <w:r w:rsidRPr="00835F3F">
        <w:rPr>
          <w:noProof w:val="0"/>
          <w:sz w:val="20"/>
          <w:szCs w:val="20"/>
          <w:lang w:eastAsia="zh-CN"/>
        </w:rPr>
        <w:t>all minor_1</w:t>
      </w:r>
      <w:r w:rsidR="00F7385F" w:rsidRPr="00835F3F">
        <w:rPr>
          <w:noProof w:val="0"/>
          <w:sz w:val="20"/>
          <w:szCs w:val="20"/>
          <w:lang w:eastAsia="zh-CN"/>
        </w:rPr>
        <w:t>'</w:t>
      </w:r>
      <w:r w:rsidRPr="00835F3F">
        <w:rPr>
          <w:noProof w:val="0"/>
          <w:sz w:val="20"/>
          <w:szCs w:val="20"/>
          <w:lang w:eastAsia="zh-CN"/>
        </w:rPr>
        <w:t xml:space="preserve">, </w:t>
      </w:r>
      <w:r w:rsidR="00F7385F" w:rsidRPr="00835F3F">
        <w:rPr>
          <w:noProof w:val="0"/>
          <w:sz w:val="20"/>
          <w:szCs w:val="20"/>
          <w:lang w:eastAsia="zh-CN"/>
        </w:rPr>
        <w:t>'</w:t>
      </w:r>
      <w:r w:rsidRPr="00835F3F">
        <w:rPr>
          <w:noProof w:val="0"/>
          <w:sz w:val="20"/>
          <w:szCs w:val="20"/>
          <w:lang w:eastAsia="zh-CN"/>
        </w:rPr>
        <w:t>all major_3</w:t>
      </w:r>
      <w:r w:rsidR="00F7385F" w:rsidRPr="00835F3F">
        <w:rPr>
          <w:noProof w:val="0"/>
          <w:sz w:val="20"/>
          <w:szCs w:val="20"/>
          <w:lang w:eastAsia="zh-CN"/>
        </w:rPr>
        <w:t>'</w:t>
      </w:r>
      <w:r w:rsidRPr="00835F3F">
        <w:rPr>
          <w:noProof w:val="0"/>
          <w:sz w:val="20"/>
          <w:szCs w:val="20"/>
          <w:lang w:eastAsia="zh-CN"/>
        </w:rPr>
        <w:t>.</w:t>
      </w:r>
    </w:p>
    <w:p w14:paraId="3A43210A" w14:textId="4DCEE555" w:rsidR="00346323" w:rsidRPr="00835F3F" w:rsidRDefault="00346323">
      <w:pPr>
        <w:pStyle w:val="ListParagraph"/>
        <w:numPr>
          <w:ilvl w:val="0"/>
          <w:numId w:val="8"/>
        </w:numPr>
        <w:spacing w:line="360" w:lineRule="auto"/>
        <w:rPr>
          <w:noProof w:val="0"/>
          <w:sz w:val="20"/>
          <w:szCs w:val="20"/>
          <w:lang w:eastAsia="zh-CN"/>
        </w:rPr>
      </w:pPr>
      <w:r w:rsidRPr="00835F3F">
        <w:rPr>
          <w:noProof w:val="0"/>
          <w:sz w:val="20"/>
          <w:szCs w:val="20"/>
          <w:lang w:eastAsia="zh-CN"/>
        </w:rPr>
        <w:t xml:space="preserve">Be cautious about discussing </w:t>
      </w:r>
      <w:r w:rsidR="00F7385F" w:rsidRPr="00835F3F">
        <w:rPr>
          <w:noProof w:val="0"/>
          <w:sz w:val="20"/>
          <w:szCs w:val="20"/>
          <w:lang w:eastAsia="zh-CN"/>
        </w:rPr>
        <w:t>'</w:t>
      </w:r>
      <w:r w:rsidRPr="00835F3F">
        <w:rPr>
          <w:noProof w:val="0"/>
          <w:sz w:val="20"/>
          <w:szCs w:val="20"/>
          <w:lang w:eastAsia="zh-CN"/>
        </w:rPr>
        <w:t>when traffic volume data on the junction is absent</w:t>
      </w:r>
      <w:r w:rsidR="00F7385F" w:rsidRPr="00835F3F">
        <w:rPr>
          <w:noProof w:val="0"/>
          <w:sz w:val="20"/>
          <w:szCs w:val="20"/>
          <w:lang w:eastAsia="zh-CN"/>
        </w:rPr>
        <w:t>'</w:t>
      </w:r>
      <w:r w:rsidRPr="00835F3F">
        <w:rPr>
          <w:noProof w:val="0"/>
          <w:sz w:val="20"/>
          <w:szCs w:val="20"/>
          <w:lang w:eastAsia="zh-CN"/>
        </w:rPr>
        <w:t>, as we didn</w:t>
      </w:r>
      <w:r w:rsidR="00F7385F" w:rsidRPr="00835F3F">
        <w:rPr>
          <w:noProof w:val="0"/>
          <w:sz w:val="20"/>
          <w:szCs w:val="20"/>
          <w:lang w:eastAsia="zh-CN"/>
        </w:rPr>
        <w:t>'</w:t>
      </w:r>
      <w:r w:rsidRPr="00835F3F">
        <w:rPr>
          <w:noProof w:val="0"/>
          <w:sz w:val="20"/>
          <w:szCs w:val="20"/>
          <w:lang w:eastAsia="zh-CN"/>
        </w:rPr>
        <w:t xml:space="preserve">t compare the model performance with and without traffic volume data. Moreover, road configuration is not a </w:t>
      </w:r>
      <w:r w:rsidRPr="00835F3F">
        <w:rPr>
          <w:noProof w:val="0"/>
          <w:sz w:val="20"/>
          <w:szCs w:val="20"/>
          <w:lang w:eastAsia="zh-CN"/>
        </w:rPr>
        <w:lastRenderedPageBreak/>
        <w:t xml:space="preserve">replacement for traffic volume data. Moreover, TfL has the traffic volume data. I would rather not mention </w:t>
      </w:r>
      <w:r w:rsidR="00F7385F" w:rsidRPr="00835F3F">
        <w:rPr>
          <w:noProof w:val="0"/>
          <w:sz w:val="20"/>
          <w:szCs w:val="20"/>
          <w:lang w:eastAsia="zh-CN"/>
        </w:rPr>
        <w:t>'</w:t>
      </w:r>
      <w:r w:rsidRPr="00835F3F">
        <w:rPr>
          <w:noProof w:val="0"/>
          <w:sz w:val="20"/>
          <w:szCs w:val="20"/>
          <w:lang w:eastAsia="zh-CN"/>
        </w:rPr>
        <w:t>traffic volume data</w:t>
      </w:r>
      <w:r w:rsidR="00F7385F" w:rsidRPr="00835F3F">
        <w:rPr>
          <w:noProof w:val="0"/>
          <w:sz w:val="20"/>
          <w:szCs w:val="20"/>
          <w:lang w:eastAsia="zh-CN"/>
        </w:rPr>
        <w:t>'</w:t>
      </w:r>
      <w:r w:rsidRPr="00835F3F">
        <w:rPr>
          <w:noProof w:val="0"/>
          <w:sz w:val="20"/>
          <w:szCs w:val="20"/>
          <w:lang w:eastAsia="zh-CN"/>
        </w:rPr>
        <w:t xml:space="preserve"> in this paper.</w:t>
      </w:r>
    </w:p>
    <w:p w14:paraId="0423B38C" w14:textId="77777777" w:rsidR="00346323" w:rsidRPr="00835F3F" w:rsidRDefault="00346323" w:rsidP="001A39FC">
      <w:pPr>
        <w:pStyle w:val="ListParagraph"/>
        <w:spacing w:line="360" w:lineRule="auto"/>
        <w:rPr>
          <w:noProof w:val="0"/>
          <w:sz w:val="20"/>
          <w:szCs w:val="20"/>
          <w:lang w:eastAsia="zh-CN"/>
        </w:rPr>
      </w:pPr>
    </w:p>
    <w:p w14:paraId="55C93C6A" w14:textId="77777777" w:rsidR="0010102E" w:rsidRPr="00835F3F" w:rsidRDefault="0010102E" w:rsidP="001A39FC">
      <w:pPr>
        <w:spacing w:line="360" w:lineRule="auto"/>
        <w:rPr>
          <w:noProof w:val="0"/>
          <w:sz w:val="20"/>
          <w:szCs w:val="20"/>
          <w:lang w:eastAsia="zh-CN"/>
        </w:rPr>
      </w:pPr>
    </w:p>
    <w:p w14:paraId="5AE85BB1" w14:textId="77777777" w:rsidR="00E4574B" w:rsidRPr="00835F3F" w:rsidRDefault="00E4574B" w:rsidP="001A39FC">
      <w:pPr>
        <w:spacing w:line="360" w:lineRule="auto"/>
        <w:rPr>
          <w:noProof w:val="0"/>
          <w:sz w:val="20"/>
          <w:szCs w:val="20"/>
          <w:lang w:eastAsia="zh-CN"/>
        </w:rPr>
      </w:pPr>
      <w:r w:rsidRPr="00835F3F">
        <w:rPr>
          <w:noProof w:val="0"/>
          <w:sz w:val="20"/>
          <w:szCs w:val="20"/>
          <w:lang w:eastAsia="zh-CN"/>
        </w:rPr>
        <w:t>Next step of writing:</w:t>
      </w:r>
    </w:p>
    <w:p w14:paraId="21F0C1BC" w14:textId="6C369E26" w:rsidR="00E4574B" w:rsidRPr="00835F3F" w:rsidRDefault="00E4574B">
      <w:pPr>
        <w:pStyle w:val="ListParagraph"/>
        <w:numPr>
          <w:ilvl w:val="0"/>
          <w:numId w:val="9"/>
        </w:numPr>
        <w:spacing w:line="360" w:lineRule="auto"/>
        <w:rPr>
          <w:noProof w:val="0"/>
          <w:sz w:val="20"/>
          <w:szCs w:val="20"/>
          <w:lang w:eastAsia="zh-CN"/>
        </w:rPr>
      </w:pPr>
      <w:r w:rsidRPr="00835F3F">
        <w:rPr>
          <w:noProof w:val="0"/>
          <w:sz w:val="20"/>
          <w:szCs w:val="20"/>
          <w:lang w:eastAsia="zh-CN"/>
        </w:rPr>
        <w:t xml:space="preserve">In writing 6.2.2 and Section 7, you can use simple sentences to communicate the key points (rather than complicated sentences). I added many comments to this part. </w:t>
      </w:r>
    </w:p>
    <w:p w14:paraId="60AEA595" w14:textId="77AB8DB5" w:rsidR="006809E2" w:rsidRDefault="00E4574B" w:rsidP="006809E2">
      <w:pPr>
        <w:pStyle w:val="ListParagraph"/>
        <w:numPr>
          <w:ilvl w:val="0"/>
          <w:numId w:val="9"/>
        </w:numPr>
        <w:spacing w:line="360" w:lineRule="auto"/>
        <w:rPr>
          <w:noProof w:val="0"/>
          <w:sz w:val="20"/>
          <w:szCs w:val="20"/>
          <w:lang w:eastAsia="zh-CN"/>
        </w:rPr>
      </w:pPr>
      <w:r w:rsidRPr="00835F3F">
        <w:rPr>
          <w:noProof w:val="0"/>
          <w:sz w:val="20"/>
          <w:szCs w:val="20"/>
          <w:lang w:eastAsia="zh-CN"/>
        </w:rPr>
        <w:t>We don</w:t>
      </w:r>
      <w:r w:rsidR="00F7385F" w:rsidRPr="00835F3F">
        <w:rPr>
          <w:noProof w:val="0"/>
          <w:sz w:val="20"/>
          <w:szCs w:val="20"/>
          <w:lang w:eastAsia="zh-CN"/>
        </w:rPr>
        <w:t>'</w:t>
      </w:r>
      <w:r w:rsidRPr="00835F3F">
        <w:rPr>
          <w:noProof w:val="0"/>
          <w:sz w:val="20"/>
          <w:szCs w:val="20"/>
          <w:lang w:eastAsia="zh-CN"/>
        </w:rPr>
        <w:t>t want to make the discussion very complicated, so please focus on the key points.</w:t>
      </w:r>
    </w:p>
    <w:p w14:paraId="0B68555D" w14:textId="391603AA" w:rsidR="0095258B" w:rsidRDefault="0095258B" w:rsidP="0095258B">
      <w:pPr>
        <w:spacing w:line="360" w:lineRule="auto"/>
        <w:rPr>
          <w:noProof w:val="0"/>
          <w:sz w:val="20"/>
          <w:szCs w:val="20"/>
          <w:lang w:eastAsia="zh-CN"/>
        </w:rPr>
      </w:pPr>
    </w:p>
    <w:p w14:paraId="1C97685A" w14:textId="778B0521" w:rsidR="0095258B" w:rsidRDefault="0095258B" w:rsidP="0095258B">
      <w:pPr>
        <w:spacing w:line="360" w:lineRule="auto"/>
        <w:rPr>
          <w:noProof w:val="0"/>
          <w:sz w:val="20"/>
          <w:szCs w:val="20"/>
          <w:lang w:eastAsia="zh-CN"/>
        </w:rPr>
      </w:pPr>
    </w:p>
    <w:p w14:paraId="2EEA3B9F" w14:textId="77777777" w:rsidR="0095258B" w:rsidRPr="0095258B" w:rsidRDefault="0095258B" w:rsidP="0095258B">
      <w:pPr>
        <w:spacing w:line="360" w:lineRule="auto"/>
        <w:rPr>
          <w:noProof w:val="0"/>
          <w:sz w:val="20"/>
          <w:szCs w:val="20"/>
          <w:lang w:eastAsia="zh-CN"/>
        </w:rPr>
      </w:pPr>
    </w:p>
    <w:p w14:paraId="1677C814" w14:textId="5E1625DE" w:rsidR="001943CF" w:rsidRPr="00A12A23" w:rsidRDefault="003454C3" w:rsidP="00A12A23">
      <w:pPr>
        <w:pStyle w:val="Heading1"/>
        <w:numPr>
          <w:ilvl w:val="0"/>
          <w:numId w:val="0"/>
        </w:numPr>
        <w:spacing w:line="360" w:lineRule="auto"/>
        <w:rPr>
          <w:rFonts w:cs="Times New Roman"/>
          <w:sz w:val="20"/>
          <w:szCs w:val="20"/>
        </w:rPr>
      </w:pPr>
      <w:r w:rsidRPr="00A12A23">
        <w:rPr>
          <w:rFonts w:cs="Times New Roman"/>
          <w:sz w:val="20"/>
          <w:szCs w:val="20"/>
        </w:rPr>
        <w:t>Appdendix</w:t>
      </w:r>
    </w:p>
    <w:p w14:paraId="12B7AD16" w14:textId="4459670C" w:rsidR="001943CF" w:rsidRDefault="001943CF" w:rsidP="00A12A23">
      <w:pPr>
        <w:pStyle w:val="Heading1"/>
        <w:numPr>
          <w:ilvl w:val="0"/>
          <w:numId w:val="26"/>
        </w:numPr>
        <w:spacing w:line="360" w:lineRule="auto"/>
        <w:rPr>
          <w:rFonts w:cs="Times New Roman"/>
          <w:sz w:val="20"/>
          <w:szCs w:val="20"/>
        </w:rPr>
      </w:pPr>
      <w:r w:rsidRPr="00A12A23">
        <w:rPr>
          <w:rFonts w:cs="Times New Roman"/>
          <w:sz w:val="20"/>
          <w:szCs w:val="20"/>
        </w:rPr>
        <w:t>Traffic Accident Conditions in Camden</w:t>
      </w:r>
    </w:p>
    <w:p w14:paraId="34D316D2" w14:textId="77777777" w:rsidR="00A12A23" w:rsidRPr="00A12A23" w:rsidRDefault="00A12A23" w:rsidP="00A12A23">
      <w:pPr>
        <w:pStyle w:val="Paragraph"/>
        <w:rPr>
          <w:rFonts w:eastAsiaTheme="minorEastAsia"/>
        </w:rPr>
      </w:pPr>
    </w:p>
    <w:tbl>
      <w:tblPr>
        <w:tblW w:w="8325" w:type="dxa"/>
        <w:jc w:val="center"/>
        <w:tblBorders>
          <w:top w:val="single" w:sz="4" w:space="0" w:color="auto"/>
          <w:bottom w:val="single" w:sz="4" w:space="0" w:color="auto"/>
        </w:tblBorders>
        <w:tblLook w:val="04A0" w:firstRow="1" w:lastRow="0" w:firstColumn="1" w:lastColumn="0" w:noHBand="0" w:noVBand="1"/>
      </w:tblPr>
      <w:tblGrid>
        <w:gridCol w:w="3189"/>
        <w:gridCol w:w="1213"/>
        <w:gridCol w:w="1973"/>
        <w:gridCol w:w="1950"/>
      </w:tblGrid>
      <w:tr w:rsidR="00D004CE" w:rsidRPr="00D004CE" w14:paraId="5ADD17EA" w14:textId="77777777" w:rsidTr="001943CF">
        <w:trPr>
          <w:trHeight w:val="256"/>
          <w:jc w:val="center"/>
        </w:trPr>
        <w:tc>
          <w:tcPr>
            <w:tcW w:w="3189" w:type="dxa"/>
            <w:tcBorders>
              <w:top w:val="single" w:sz="4" w:space="0" w:color="auto"/>
            </w:tcBorders>
            <w:shd w:val="clear" w:color="auto" w:fill="auto"/>
            <w:noWrap/>
            <w:vAlign w:val="bottom"/>
          </w:tcPr>
          <w:p w14:paraId="6326F0DF" w14:textId="0E4DCBEB" w:rsidR="00D004CE" w:rsidRPr="00D004CE" w:rsidRDefault="00D004CE" w:rsidP="00D004CE">
            <w:pPr>
              <w:spacing w:line="240" w:lineRule="auto"/>
              <w:rPr>
                <w:b/>
                <w:bCs/>
                <w:sz w:val="20"/>
                <w:szCs w:val="20"/>
                <w:lang w:eastAsia="zh-CN"/>
              </w:rPr>
            </w:pPr>
            <w:r w:rsidRPr="00D004CE">
              <w:rPr>
                <w:b/>
                <w:bCs/>
                <w:sz w:val="20"/>
                <w:szCs w:val="20"/>
                <w:lang w:eastAsia="zh-CN"/>
              </w:rPr>
              <w:t>Local Area</w:t>
            </w:r>
          </w:p>
        </w:tc>
        <w:tc>
          <w:tcPr>
            <w:tcW w:w="1213" w:type="dxa"/>
            <w:tcBorders>
              <w:top w:val="single" w:sz="4" w:space="0" w:color="auto"/>
            </w:tcBorders>
            <w:shd w:val="clear" w:color="auto" w:fill="auto"/>
            <w:noWrap/>
            <w:vAlign w:val="bottom"/>
          </w:tcPr>
          <w:p w14:paraId="67F37659" w14:textId="77DC40D2" w:rsidR="00D004CE" w:rsidRPr="00D004CE" w:rsidRDefault="00D004CE" w:rsidP="00D004CE">
            <w:pPr>
              <w:spacing w:line="240" w:lineRule="auto"/>
              <w:rPr>
                <w:b/>
                <w:bCs/>
                <w:sz w:val="20"/>
                <w:szCs w:val="20"/>
                <w:lang w:eastAsia="zh-CN"/>
              </w:rPr>
            </w:pPr>
            <w:r w:rsidRPr="00D004CE">
              <w:rPr>
                <w:b/>
                <w:bCs/>
                <w:sz w:val="20"/>
                <w:szCs w:val="20"/>
                <w:lang w:eastAsia="zh-CN"/>
              </w:rPr>
              <w:t>Casualties</w:t>
            </w:r>
          </w:p>
        </w:tc>
        <w:tc>
          <w:tcPr>
            <w:tcW w:w="1973" w:type="dxa"/>
            <w:tcBorders>
              <w:top w:val="single" w:sz="4" w:space="0" w:color="auto"/>
            </w:tcBorders>
            <w:shd w:val="clear" w:color="auto" w:fill="auto"/>
            <w:noWrap/>
            <w:vAlign w:val="bottom"/>
          </w:tcPr>
          <w:p w14:paraId="02101E49" w14:textId="5358591C" w:rsidR="00D004CE" w:rsidRPr="00D004CE" w:rsidRDefault="00D004CE" w:rsidP="00D004CE">
            <w:pPr>
              <w:spacing w:line="240" w:lineRule="auto"/>
              <w:rPr>
                <w:b/>
                <w:bCs/>
                <w:sz w:val="20"/>
                <w:szCs w:val="20"/>
                <w:lang w:eastAsia="zh-CN"/>
              </w:rPr>
            </w:pPr>
            <w:r w:rsidRPr="00D004CE">
              <w:rPr>
                <w:rFonts w:eastAsia="SimSun"/>
                <w:b/>
                <w:bCs/>
                <w:sz w:val="20"/>
                <w:szCs w:val="20"/>
                <w:lang w:eastAsia="zh-CN"/>
              </w:rPr>
              <w:t>Population</w:t>
            </w:r>
          </w:p>
        </w:tc>
        <w:tc>
          <w:tcPr>
            <w:tcW w:w="1950" w:type="dxa"/>
            <w:tcBorders>
              <w:top w:val="single" w:sz="4" w:space="0" w:color="auto"/>
            </w:tcBorders>
            <w:shd w:val="clear" w:color="auto" w:fill="auto"/>
            <w:noWrap/>
            <w:vAlign w:val="bottom"/>
          </w:tcPr>
          <w:p w14:paraId="3F6683DA" w14:textId="2599A218" w:rsidR="00D004CE" w:rsidRPr="00D004CE" w:rsidRDefault="00D004CE" w:rsidP="00D004CE">
            <w:pPr>
              <w:spacing w:line="240" w:lineRule="auto"/>
              <w:rPr>
                <w:b/>
                <w:bCs/>
                <w:sz w:val="20"/>
                <w:szCs w:val="20"/>
                <w:lang w:eastAsia="zh-CN"/>
              </w:rPr>
            </w:pPr>
            <w:r w:rsidRPr="00D004CE">
              <w:rPr>
                <w:b/>
                <w:bCs/>
                <w:sz w:val="20"/>
                <w:szCs w:val="20"/>
                <w:lang w:eastAsia="zh-CN"/>
              </w:rPr>
              <w:t>Ratio of casuality</w:t>
            </w:r>
          </w:p>
        </w:tc>
      </w:tr>
      <w:tr w:rsidR="001943CF" w:rsidRPr="00D004CE" w14:paraId="3A2C4C39"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4756EB64" w14:textId="6BD4BC25" w:rsidR="001943CF" w:rsidRPr="00D004CE" w:rsidRDefault="001943CF" w:rsidP="001943CF">
            <w:pPr>
              <w:spacing w:line="240" w:lineRule="auto"/>
              <w:rPr>
                <w:b/>
                <w:bCs/>
                <w:sz w:val="20"/>
                <w:szCs w:val="20"/>
                <w:lang w:eastAsia="zh-CN"/>
              </w:rPr>
            </w:pPr>
            <w:r w:rsidRPr="00D004CE">
              <w:rPr>
                <w:b/>
                <w:bCs/>
                <w:sz w:val="20"/>
                <w:szCs w:val="20"/>
                <w:lang w:eastAsia="zh-CN"/>
              </w:rPr>
              <w:t>Greater london</w:t>
            </w:r>
          </w:p>
        </w:tc>
        <w:tc>
          <w:tcPr>
            <w:tcW w:w="1213" w:type="dxa"/>
            <w:tcBorders>
              <w:top w:val="single" w:sz="8" w:space="0" w:color="auto"/>
              <w:left w:val="nil"/>
              <w:bottom w:val="single" w:sz="8" w:space="0" w:color="auto"/>
              <w:right w:val="nil"/>
            </w:tcBorders>
            <w:shd w:val="clear" w:color="auto" w:fill="auto"/>
            <w:noWrap/>
            <w:vAlign w:val="center"/>
            <w:hideMark/>
          </w:tcPr>
          <w:p w14:paraId="6C91468C" w14:textId="157273AC" w:rsidR="001943CF" w:rsidRPr="00D004CE" w:rsidRDefault="001943CF" w:rsidP="001943CF">
            <w:pPr>
              <w:spacing w:line="240" w:lineRule="auto"/>
              <w:rPr>
                <w:sz w:val="20"/>
                <w:szCs w:val="20"/>
                <w:lang w:eastAsia="zh-CN"/>
              </w:rPr>
            </w:pPr>
            <w:r>
              <w:rPr>
                <w:color w:val="000000"/>
                <w:sz w:val="20"/>
                <w:szCs w:val="20"/>
              </w:rPr>
              <w:t>26,406</w:t>
            </w:r>
          </w:p>
        </w:tc>
        <w:tc>
          <w:tcPr>
            <w:tcW w:w="1973" w:type="dxa"/>
            <w:tcBorders>
              <w:top w:val="single" w:sz="8" w:space="0" w:color="auto"/>
              <w:left w:val="nil"/>
              <w:bottom w:val="single" w:sz="8" w:space="0" w:color="auto"/>
              <w:right w:val="nil"/>
            </w:tcBorders>
            <w:shd w:val="clear" w:color="auto" w:fill="auto"/>
            <w:noWrap/>
            <w:vAlign w:val="center"/>
            <w:hideMark/>
          </w:tcPr>
          <w:p w14:paraId="1C4C664B" w14:textId="52719D31" w:rsidR="001943CF" w:rsidRPr="00D004CE" w:rsidRDefault="001943CF" w:rsidP="001943CF">
            <w:pPr>
              <w:spacing w:line="240" w:lineRule="auto"/>
              <w:rPr>
                <w:sz w:val="20"/>
                <w:szCs w:val="20"/>
                <w:lang w:eastAsia="zh-CN"/>
              </w:rPr>
            </w:pPr>
            <w:r>
              <w:rPr>
                <w:color w:val="000000"/>
                <w:sz w:val="20"/>
                <w:szCs w:val="20"/>
              </w:rPr>
              <w:t>8,800,000</w:t>
            </w:r>
          </w:p>
        </w:tc>
        <w:tc>
          <w:tcPr>
            <w:tcW w:w="1950" w:type="dxa"/>
            <w:tcBorders>
              <w:top w:val="single" w:sz="8" w:space="0" w:color="auto"/>
              <w:left w:val="nil"/>
              <w:bottom w:val="single" w:sz="8" w:space="0" w:color="auto"/>
              <w:right w:val="nil"/>
            </w:tcBorders>
            <w:shd w:val="clear" w:color="auto" w:fill="auto"/>
            <w:noWrap/>
            <w:vAlign w:val="center"/>
            <w:hideMark/>
          </w:tcPr>
          <w:p w14:paraId="39FD016C" w14:textId="30CFEC63" w:rsidR="001943CF" w:rsidRPr="00D004CE" w:rsidRDefault="001943CF" w:rsidP="001943CF">
            <w:pPr>
              <w:spacing w:line="240" w:lineRule="auto"/>
              <w:rPr>
                <w:sz w:val="20"/>
                <w:szCs w:val="20"/>
                <w:lang w:eastAsia="zh-CN"/>
              </w:rPr>
            </w:pPr>
            <w:r>
              <w:rPr>
                <w:color w:val="000000"/>
                <w:sz w:val="20"/>
                <w:szCs w:val="20"/>
              </w:rPr>
              <w:t>0.30%</w:t>
            </w:r>
          </w:p>
        </w:tc>
      </w:tr>
      <w:tr w:rsidR="001943CF" w:rsidRPr="00D004CE" w14:paraId="75863DDF"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50750531" w14:textId="2D801050" w:rsidR="001943CF" w:rsidRPr="00D004CE" w:rsidRDefault="001943CF" w:rsidP="001943CF">
            <w:pPr>
              <w:spacing w:line="240" w:lineRule="auto"/>
              <w:ind w:left="284"/>
              <w:rPr>
                <w:b/>
                <w:bCs/>
                <w:sz w:val="20"/>
                <w:szCs w:val="20"/>
                <w:lang w:eastAsia="zh-CN"/>
              </w:rPr>
            </w:pPr>
            <w:r w:rsidRPr="00D004CE">
              <w:rPr>
                <w:b/>
                <w:bCs/>
                <w:sz w:val="20"/>
                <w:szCs w:val="20"/>
                <w:lang w:eastAsia="zh-CN"/>
              </w:rPr>
              <w:t>Inter london</w:t>
            </w:r>
          </w:p>
        </w:tc>
        <w:tc>
          <w:tcPr>
            <w:tcW w:w="1213" w:type="dxa"/>
            <w:tcBorders>
              <w:top w:val="nil"/>
              <w:left w:val="nil"/>
              <w:bottom w:val="single" w:sz="8" w:space="0" w:color="auto"/>
              <w:right w:val="nil"/>
            </w:tcBorders>
            <w:shd w:val="clear" w:color="auto" w:fill="auto"/>
            <w:noWrap/>
            <w:vAlign w:val="center"/>
            <w:hideMark/>
          </w:tcPr>
          <w:p w14:paraId="34550484" w14:textId="78829193" w:rsidR="001943CF" w:rsidRPr="00D004CE" w:rsidRDefault="001943CF" w:rsidP="001943CF">
            <w:pPr>
              <w:spacing w:line="240" w:lineRule="auto"/>
              <w:rPr>
                <w:sz w:val="20"/>
                <w:szCs w:val="20"/>
                <w:lang w:eastAsia="zh-CN"/>
              </w:rPr>
            </w:pPr>
            <w:r>
              <w:rPr>
                <w:color w:val="000000"/>
                <w:sz w:val="20"/>
                <w:szCs w:val="20"/>
              </w:rPr>
              <w:t>10907</w:t>
            </w:r>
          </w:p>
        </w:tc>
        <w:tc>
          <w:tcPr>
            <w:tcW w:w="1973" w:type="dxa"/>
            <w:tcBorders>
              <w:top w:val="nil"/>
              <w:left w:val="nil"/>
              <w:bottom w:val="single" w:sz="8" w:space="0" w:color="auto"/>
              <w:right w:val="nil"/>
            </w:tcBorders>
            <w:shd w:val="clear" w:color="auto" w:fill="auto"/>
            <w:noWrap/>
            <w:vAlign w:val="center"/>
            <w:hideMark/>
          </w:tcPr>
          <w:p w14:paraId="3C9AFC04" w14:textId="5AC94374" w:rsidR="001943CF" w:rsidRPr="00D004CE" w:rsidRDefault="001943CF" w:rsidP="001943CF">
            <w:pPr>
              <w:spacing w:line="240" w:lineRule="auto"/>
              <w:rPr>
                <w:sz w:val="20"/>
                <w:szCs w:val="20"/>
                <w:lang w:eastAsia="zh-CN"/>
              </w:rPr>
            </w:pPr>
            <w:r>
              <w:rPr>
                <w:color w:val="000000"/>
                <w:sz w:val="20"/>
                <w:szCs w:val="20"/>
              </w:rPr>
              <w:t>2,789,100</w:t>
            </w:r>
          </w:p>
        </w:tc>
        <w:tc>
          <w:tcPr>
            <w:tcW w:w="1950" w:type="dxa"/>
            <w:tcBorders>
              <w:top w:val="nil"/>
              <w:left w:val="nil"/>
              <w:bottom w:val="single" w:sz="8" w:space="0" w:color="auto"/>
              <w:right w:val="nil"/>
            </w:tcBorders>
            <w:shd w:val="clear" w:color="auto" w:fill="auto"/>
            <w:noWrap/>
            <w:vAlign w:val="center"/>
            <w:hideMark/>
          </w:tcPr>
          <w:p w14:paraId="20C30AE9" w14:textId="4F0D461A" w:rsidR="001943CF" w:rsidRPr="00D004CE" w:rsidRDefault="001943CF" w:rsidP="001943CF">
            <w:pPr>
              <w:spacing w:line="240" w:lineRule="auto"/>
              <w:rPr>
                <w:sz w:val="20"/>
                <w:szCs w:val="20"/>
                <w:lang w:eastAsia="zh-CN"/>
              </w:rPr>
            </w:pPr>
            <w:r>
              <w:rPr>
                <w:color w:val="000000"/>
                <w:sz w:val="20"/>
                <w:szCs w:val="20"/>
              </w:rPr>
              <w:t>0.39%</w:t>
            </w:r>
          </w:p>
        </w:tc>
      </w:tr>
      <w:tr w:rsidR="001943CF" w:rsidRPr="00D004CE" w14:paraId="39D23E96" w14:textId="77777777" w:rsidTr="001943CF">
        <w:trPr>
          <w:trHeight w:val="256"/>
          <w:jc w:val="center"/>
        </w:trPr>
        <w:tc>
          <w:tcPr>
            <w:tcW w:w="3189" w:type="dxa"/>
            <w:tcBorders>
              <w:top w:val="single" w:sz="4" w:space="0" w:color="auto"/>
            </w:tcBorders>
            <w:shd w:val="clear" w:color="auto" w:fill="auto"/>
            <w:noWrap/>
            <w:vAlign w:val="bottom"/>
            <w:hideMark/>
          </w:tcPr>
          <w:p w14:paraId="3A007AD0" w14:textId="77777777" w:rsidR="001943CF" w:rsidRPr="00D004CE" w:rsidRDefault="001943CF" w:rsidP="001943CF">
            <w:pPr>
              <w:spacing w:line="240" w:lineRule="auto"/>
              <w:ind w:left="567"/>
              <w:rPr>
                <w:sz w:val="20"/>
                <w:szCs w:val="20"/>
                <w:lang w:eastAsia="zh-CN"/>
              </w:rPr>
            </w:pPr>
            <w:r w:rsidRPr="00D004CE">
              <w:rPr>
                <w:sz w:val="20"/>
                <w:szCs w:val="20"/>
                <w:lang w:eastAsia="zh-CN"/>
              </w:rPr>
              <w:t>Camden</w:t>
            </w:r>
          </w:p>
        </w:tc>
        <w:tc>
          <w:tcPr>
            <w:tcW w:w="1213" w:type="dxa"/>
            <w:tcBorders>
              <w:top w:val="nil"/>
              <w:left w:val="nil"/>
              <w:bottom w:val="nil"/>
              <w:right w:val="nil"/>
            </w:tcBorders>
            <w:shd w:val="clear" w:color="auto" w:fill="auto"/>
            <w:noWrap/>
            <w:vAlign w:val="center"/>
            <w:hideMark/>
          </w:tcPr>
          <w:p w14:paraId="3F745F7E" w14:textId="07027FC7" w:rsidR="001943CF" w:rsidRPr="00D004CE" w:rsidRDefault="001943CF" w:rsidP="001943CF">
            <w:pPr>
              <w:spacing w:line="240" w:lineRule="auto"/>
              <w:rPr>
                <w:sz w:val="20"/>
                <w:szCs w:val="20"/>
                <w:lang w:eastAsia="zh-CN"/>
              </w:rPr>
            </w:pPr>
            <w:r>
              <w:rPr>
                <w:color w:val="000000"/>
                <w:sz w:val="20"/>
                <w:szCs w:val="20"/>
              </w:rPr>
              <w:t>767</w:t>
            </w:r>
          </w:p>
        </w:tc>
        <w:tc>
          <w:tcPr>
            <w:tcW w:w="1973" w:type="dxa"/>
            <w:tcBorders>
              <w:top w:val="nil"/>
              <w:left w:val="nil"/>
              <w:bottom w:val="nil"/>
              <w:right w:val="nil"/>
            </w:tcBorders>
            <w:shd w:val="clear" w:color="auto" w:fill="auto"/>
            <w:noWrap/>
            <w:vAlign w:val="center"/>
            <w:hideMark/>
          </w:tcPr>
          <w:p w14:paraId="6E804E1F" w14:textId="644F9103" w:rsidR="001943CF" w:rsidRPr="00D004CE" w:rsidRDefault="001943CF" w:rsidP="001943CF">
            <w:pPr>
              <w:spacing w:line="240" w:lineRule="auto"/>
              <w:rPr>
                <w:sz w:val="20"/>
                <w:szCs w:val="20"/>
                <w:lang w:eastAsia="zh-CN"/>
              </w:rPr>
            </w:pPr>
            <w:r>
              <w:rPr>
                <w:color w:val="000000"/>
                <w:sz w:val="20"/>
                <w:szCs w:val="20"/>
              </w:rPr>
              <w:t>210,100</w:t>
            </w:r>
          </w:p>
        </w:tc>
        <w:tc>
          <w:tcPr>
            <w:tcW w:w="1950" w:type="dxa"/>
            <w:tcBorders>
              <w:top w:val="single" w:sz="8" w:space="0" w:color="auto"/>
              <w:left w:val="nil"/>
              <w:bottom w:val="nil"/>
              <w:right w:val="nil"/>
            </w:tcBorders>
            <w:shd w:val="clear" w:color="auto" w:fill="auto"/>
            <w:noWrap/>
            <w:vAlign w:val="center"/>
            <w:hideMark/>
          </w:tcPr>
          <w:p w14:paraId="4B41E3F0" w14:textId="18CFE5C1" w:rsidR="001943CF" w:rsidRPr="00D004CE" w:rsidRDefault="001943CF" w:rsidP="001943CF">
            <w:pPr>
              <w:spacing w:line="240" w:lineRule="auto"/>
              <w:rPr>
                <w:sz w:val="20"/>
                <w:szCs w:val="20"/>
                <w:lang w:eastAsia="zh-CN"/>
              </w:rPr>
            </w:pPr>
            <w:r>
              <w:rPr>
                <w:color w:val="000000"/>
                <w:sz w:val="20"/>
                <w:szCs w:val="20"/>
              </w:rPr>
              <w:t>0.37%</w:t>
            </w:r>
          </w:p>
        </w:tc>
      </w:tr>
      <w:tr w:rsidR="001943CF" w:rsidRPr="00D004CE" w14:paraId="6B5AD945" w14:textId="77777777" w:rsidTr="001943CF">
        <w:trPr>
          <w:trHeight w:val="256"/>
          <w:jc w:val="center"/>
        </w:trPr>
        <w:tc>
          <w:tcPr>
            <w:tcW w:w="3189" w:type="dxa"/>
            <w:shd w:val="clear" w:color="auto" w:fill="auto"/>
            <w:noWrap/>
            <w:vAlign w:val="bottom"/>
            <w:hideMark/>
          </w:tcPr>
          <w:p w14:paraId="51B7D682" w14:textId="77777777" w:rsidR="001943CF" w:rsidRPr="00D004CE" w:rsidRDefault="001943CF" w:rsidP="001943CF">
            <w:pPr>
              <w:spacing w:line="240" w:lineRule="auto"/>
              <w:ind w:left="567"/>
              <w:rPr>
                <w:sz w:val="20"/>
                <w:szCs w:val="20"/>
                <w:lang w:eastAsia="zh-CN"/>
              </w:rPr>
            </w:pPr>
            <w:r w:rsidRPr="00D004CE">
              <w:rPr>
                <w:sz w:val="20"/>
                <w:szCs w:val="20"/>
                <w:lang w:eastAsia="zh-CN"/>
              </w:rPr>
              <w:t>City of London</w:t>
            </w:r>
          </w:p>
        </w:tc>
        <w:tc>
          <w:tcPr>
            <w:tcW w:w="1213" w:type="dxa"/>
            <w:tcBorders>
              <w:top w:val="nil"/>
              <w:left w:val="nil"/>
              <w:bottom w:val="nil"/>
              <w:right w:val="nil"/>
            </w:tcBorders>
            <w:shd w:val="clear" w:color="auto" w:fill="auto"/>
            <w:noWrap/>
            <w:vAlign w:val="center"/>
            <w:hideMark/>
          </w:tcPr>
          <w:p w14:paraId="14AD2726" w14:textId="7C3B9F17" w:rsidR="001943CF" w:rsidRPr="00D004CE" w:rsidRDefault="001943CF" w:rsidP="001943CF">
            <w:pPr>
              <w:spacing w:line="240" w:lineRule="auto"/>
              <w:rPr>
                <w:sz w:val="20"/>
                <w:szCs w:val="20"/>
                <w:lang w:eastAsia="zh-CN"/>
              </w:rPr>
            </w:pPr>
            <w:r>
              <w:rPr>
                <w:color w:val="000000"/>
                <w:sz w:val="20"/>
                <w:szCs w:val="20"/>
              </w:rPr>
              <w:t>152</w:t>
            </w:r>
          </w:p>
        </w:tc>
        <w:tc>
          <w:tcPr>
            <w:tcW w:w="1973" w:type="dxa"/>
            <w:tcBorders>
              <w:top w:val="nil"/>
              <w:left w:val="nil"/>
              <w:bottom w:val="nil"/>
              <w:right w:val="nil"/>
            </w:tcBorders>
            <w:shd w:val="clear" w:color="auto" w:fill="auto"/>
            <w:noWrap/>
            <w:vAlign w:val="center"/>
            <w:hideMark/>
          </w:tcPr>
          <w:p w14:paraId="51C3A230" w14:textId="0EAB1E30" w:rsidR="001943CF" w:rsidRPr="00D004CE" w:rsidRDefault="001943CF" w:rsidP="001943CF">
            <w:pPr>
              <w:spacing w:line="240" w:lineRule="auto"/>
              <w:rPr>
                <w:sz w:val="20"/>
                <w:szCs w:val="20"/>
                <w:lang w:eastAsia="zh-CN"/>
              </w:rPr>
            </w:pPr>
            <w:r>
              <w:rPr>
                <w:color w:val="000000"/>
                <w:sz w:val="20"/>
                <w:szCs w:val="20"/>
              </w:rPr>
              <w:t>8,600</w:t>
            </w:r>
          </w:p>
        </w:tc>
        <w:tc>
          <w:tcPr>
            <w:tcW w:w="1950" w:type="dxa"/>
            <w:tcBorders>
              <w:top w:val="nil"/>
              <w:left w:val="nil"/>
              <w:bottom w:val="nil"/>
              <w:right w:val="nil"/>
            </w:tcBorders>
            <w:shd w:val="clear" w:color="auto" w:fill="auto"/>
            <w:noWrap/>
            <w:vAlign w:val="center"/>
            <w:hideMark/>
          </w:tcPr>
          <w:p w14:paraId="5931ECEB" w14:textId="1ED0FB0E" w:rsidR="001943CF" w:rsidRPr="00D004CE" w:rsidRDefault="001943CF" w:rsidP="001943CF">
            <w:pPr>
              <w:spacing w:line="240" w:lineRule="auto"/>
              <w:rPr>
                <w:sz w:val="20"/>
                <w:szCs w:val="20"/>
                <w:lang w:eastAsia="zh-CN"/>
              </w:rPr>
            </w:pPr>
            <w:r>
              <w:rPr>
                <w:color w:val="000000"/>
                <w:sz w:val="20"/>
                <w:szCs w:val="20"/>
              </w:rPr>
              <w:t>1.77%</w:t>
            </w:r>
          </w:p>
        </w:tc>
      </w:tr>
      <w:tr w:rsidR="001943CF" w:rsidRPr="00D004CE" w14:paraId="2B6FFC23" w14:textId="77777777" w:rsidTr="001943CF">
        <w:trPr>
          <w:trHeight w:val="256"/>
          <w:jc w:val="center"/>
        </w:trPr>
        <w:tc>
          <w:tcPr>
            <w:tcW w:w="3189" w:type="dxa"/>
            <w:shd w:val="clear" w:color="auto" w:fill="auto"/>
            <w:noWrap/>
            <w:vAlign w:val="bottom"/>
            <w:hideMark/>
          </w:tcPr>
          <w:p w14:paraId="174E2D78" w14:textId="77777777" w:rsidR="001943CF" w:rsidRPr="00D004CE" w:rsidRDefault="001943CF" w:rsidP="001943CF">
            <w:pPr>
              <w:spacing w:line="240" w:lineRule="auto"/>
              <w:ind w:left="567"/>
              <w:rPr>
                <w:sz w:val="20"/>
                <w:szCs w:val="20"/>
                <w:lang w:eastAsia="zh-CN"/>
              </w:rPr>
            </w:pPr>
            <w:r w:rsidRPr="00D004CE">
              <w:rPr>
                <w:sz w:val="20"/>
                <w:szCs w:val="20"/>
                <w:lang w:eastAsia="zh-CN"/>
              </w:rPr>
              <w:t>Hackney</w:t>
            </w:r>
          </w:p>
        </w:tc>
        <w:tc>
          <w:tcPr>
            <w:tcW w:w="1213" w:type="dxa"/>
            <w:tcBorders>
              <w:top w:val="nil"/>
              <w:left w:val="nil"/>
              <w:bottom w:val="nil"/>
              <w:right w:val="nil"/>
            </w:tcBorders>
            <w:shd w:val="clear" w:color="auto" w:fill="auto"/>
            <w:noWrap/>
            <w:vAlign w:val="center"/>
            <w:hideMark/>
          </w:tcPr>
          <w:p w14:paraId="2D3322BF" w14:textId="6578CF17" w:rsidR="001943CF" w:rsidRPr="00D004CE" w:rsidRDefault="001943CF" w:rsidP="001943CF">
            <w:pPr>
              <w:spacing w:line="240" w:lineRule="auto"/>
              <w:rPr>
                <w:sz w:val="20"/>
                <w:szCs w:val="20"/>
                <w:lang w:eastAsia="zh-CN"/>
              </w:rPr>
            </w:pPr>
            <w:r>
              <w:rPr>
                <w:color w:val="000000"/>
                <w:sz w:val="20"/>
                <w:szCs w:val="20"/>
              </w:rPr>
              <w:t>970</w:t>
            </w:r>
          </w:p>
        </w:tc>
        <w:tc>
          <w:tcPr>
            <w:tcW w:w="1973" w:type="dxa"/>
            <w:tcBorders>
              <w:top w:val="nil"/>
              <w:left w:val="nil"/>
              <w:bottom w:val="nil"/>
              <w:right w:val="nil"/>
            </w:tcBorders>
            <w:shd w:val="clear" w:color="auto" w:fill="auto"/>
            <w:noWrap/>
            <w:vAlign w:val="center"/>
            <w:hideMark/>
          </w:tcPr>
          <w:p w14:paraId="1DC8BE2C" w14:textId="2BE970D3" w:rsidR="001943CF" w:rsidRPr="00D004CE" w:rsidRDefault="001943CF" w:rsidP="001943CF">
            <w:pPr>
              <w:spacing w:line="240" w:lineRule="auto"/>
              <w:rPr>
                <w:sz w:val="20"/>
                <w:szCs w:val="20"/>
                <w:lang w:eastAsia="zh-CN"/>
              </w:rPr>
            </w:pPr>
            <w:r>
              <w:rPr>
                <w:color w:val="000000"/>
                <w:sz w:val="20"/>
                <w:szCs w:val="20"/>
              </w:rPr>
              <w:t>259,200</w:t>
            </w:r>
          </w:p>
        </w:tc>
        <w:tc>
          <w:tcPr>
            <w:tcW w:w="1950" w:type="dxa"/>
            <w:tcBorders>
              <w:top w:val="nil"/>
              <w:left w:val="nil"/>
              <w:bottom w:val="nil"/>
              <w:right w:val="nil"/>
            </w:tcBorders>
            <w:shd w:val="clear" w:color="auto" w:fill="auto"/>
            <w:noWrap/>
            <w:vAlign w:val="center"/>
            <w:hideMark/>
          </w:tcPr>
          <w:p w14:paraId="39346E15" w14:textId="748C2CE7" w:rsidR="001943CF" w:rsidRPr="00D004CE" w:rsidRDefault="001943CF" w:rsidP="001943CF">
            <w:pPr>
              <w:spacing w:line="240" w:lineRule="auto"/>
              <w:rPr>
                <w:sz w:val="20"/>
                <w:szCs w:val="20"/>
                <w:lang w:eastAsia="zh-CN"/>
              </w:rPr>
            </w:pPr>
            <w:r>
              <w:rPr>
                <w:color w:val="000000"/>
                <w:sz w:val="20"/>
                <w:szCs w:val="20"/>
              </w:rPr>
              <w:t>0.37%</w:t>
            </w:r>
          </w:p>
        </w:tc>
      </w:tr>
      <w:tr w:rsidR="001943CF" w:rsidRPr="00D004CE" w14:paraId="4AD61011" w14:textId="77777777" w:rsidTr="001943CF">
        <w:trPr>
          <w:trHeight w:val="256"/>
          <w:jc w:val="center"/>
        </w:trPr>
        <w:tc>
          <w:tcPr>
            <w:tcW w:w="3189" w:type="dxa"/>
            <w:shd w:val="clear" w:color="auto" w:fill="auto"/>
            <w:noWrap/>
            <w:vAlign w:val="bottom"/>
            <w:hideMark/>
          </w:tcPr>
          <w:p w14:paraId="0228A2C2" w14:textId="77777777" w:rsidR="001943CF" w:rsidRPr="00D004CE" w:rsidRDefault="001943CF" w:rsidP="001943CF">
            <w:pPr>
              <w:spacing w:line="240" w:lineRule="auto"/>
              <w:ind w:left="567"/>
              <w:rPr>
                <w:sz w:val="20"/>
                <w:szCs w:val="20"/>
                <w:lang w:eastAsia="zh-CN"/>
              </w:rPr>
            </w:pPr>
            <w:r w:rsidRPr="00D004CE">
              <w:rPr>
                <w:sz w:val="20"/>
                <w:szCs w:val="20"/>
                <w:lang w:eastAsia="zh-CN"/>
              </w:rPr>
              <w:t>Hammersmith and Fulham</w:t>
            </w:r>
          </w:p>
        </w:tc>
        <w:tc>
          <w:tcPr>
            <w:tcW w:w="1213" w:type="dxa"/>
            <w:tcBorders>
              <w:top w:val="nil"/>
              <w:left w:val="nil"/>
              <w:bottom w:val="nil"/>
              <w:right w:val="nil"/>
            </w:tcBorders>
            <w:shd w:val="clear" w:color="auto" w:fill="auto"/>
            <w:noWrap/>
            <w:vAlign w:val="center"/>
            <w:hideMark/>
          </w:tcPr>
          <w:p w14:paraId="6BF8B05C" w14:textId="5C6E2AD6" w:rsidR="001943CF" w:rsidRPr="00D004CE" w:rsidRDefault="001943CF" w:rsidP="001943CF">
            <w:pPr>
              <w:spacing w:line="240" w:lineRule="auto"/>
              <w:rPr>
                <w:sz w:val="20"/>
                <w:szCs w:val="20"/>
                <w:lang w:eastAsia="zh-CN"/>
              </w:rPr>
            </w:pPr>
            <w:r>
              <w:rPr>
                <w:color w:val="000000"/>
                <w:sz w:val="20"/>
                <w:szCs w:val="20"/>
              </w:rPr>
              <w:t>687</w:t>
            </w:r>
          </w:p>
        </w:tc>
        <w:tc>
          <w:tcPr>
            <w:tcW w:w="1973" w:type="dxa"/>
            <w:tcBorders>
              <w:top w:val="nil"/>
              <w:left w:val="nil"/>
              <w:bottom w:val="nil"/>
              <w:right w:val="nil"/>
            </w:tcBorders>
            <w:shd w:val="clear" w:color="auto" w:fill="auto"/>
            <w:noWrap/>
            <w:vAlign w:val="center"/>
            <w:hideMark/>
          </w:tcPr>
          <w:p w14:paraId="3E92A8FE" w14:textId="65138510" w:rsidR="001943CF" w:rsidRPr="00D004CE" w:rsidRDefault="001943CF" w:rsidP="001943CF">
            <w:pPr>
              <w:spacing w:line="240" w:lineRule="auto"/>
              <w:rPr>
                <w:sz w:val="20"/>
                <w:szCs w:val="20"/>
                <w:lang w:eastAsia="zh-CN"/>
              </w:rPr>
            </w:pPr>
            <w:r>
              <w:rPr>
                <w:color w:val="000000"/>
                <w:sz w:val="20"/>
                <w:szCs w:val="20"/>
              </w:rPr>
              <w:t>183,200</w:t>
            </w:r>
          </w:p>
        </w:tc>
        <w:tc>
          <w:tcPr>
            <w:tcW w:w="1950" w:type="dxa"/>
            <w:tcBorders>
              <w:top w:val="nil"/>
              <w:left w:val="nil"/>
              <w:bottom w:val="nil"/>
              <w:right w:val="nil"/>
            </w:tcBorders>
            <w:shd w:val="clear" w:color="auto" w:fill="auto"/>
            <w:noWrap/>
            <w:vAlign w:val="center"/>
            <w:hideMark/>
          </w:tcPr>
          <w:p w14:paraId="1B69F483" w14:textId="3711DFDD" w:rsidR="001943CF" w:rsidRPr="00D004CE" w:rsidRDefault="001943CF" w:rsidP="001943CF">
            <w:pPr>
              <w:spacing w:line="240" w:lineRule="auto"/>
              <w:rPr>
                <w:sz w:val="20"/>
                <w:szCs w:val="20"/>
                <w:lang w:eastAsia="zh-CN"/>
              </w:rPr>
            </w:pPr>
            <w:r>
              <w:rPr>
                <w:color w:val="000000"/>
                <w:sz w:val="20"/>
                <w:szCs w:val="20"/>
              </w:rPr>
              <w:t>0.38%</w:t>
            </w:r>
          </w:p>
        </w:tc>
      </w:tr>
      <w:tr w:rsidR="001943CF" w:rsidRPr="00D004CE" w14:paraId="02A10199" w14:textId="77777777" w:rsidTr="001943CF">
        <w:trPr>
          <w:trHeight w:val="256"/>
          <w:jc w:val="center"/>
        </w:trPr>
        <w:tc>
          <w:tcPr>
            <w:tcW w:w="3189" w:type="dxa"/>
            <w:shd w:val="clear" w:color="auto" w:fill="auto"/>
            <w:noWrap/>
            <w:vAlign w:val="bottom"/>
            <w:hideMark/>
          </w:tcPr>
          <w:p w14:paraId="4F140FB6" w14:textId="77777777" w:rsidR="001943CF" w:rsidRPr="00D004CE" w:rsidRDefault="001943CF" w:rsidP="001943CF">
            <w:pPr>
              <w:spacing w:line="240" w:lineRule="auto"/>
              <w:ind w:left="567"/>
              <w:rPr>
                <w:sz w:val="20"/>
                <w:szCs w:val="20"/>
                <w:lang w:eastAsia="zh-CN"/>
              </w:rPr>
            </w:pPr>
            <w:r w:rsidRPr="00D004CE">
              <w:rPr>
                <w:sz w:val="20"/>
                <w:szCs w:val="20"/>
                <w:lang w:eastAsia="zh-CN"/>
              </w:rPr>
              <w:t>Islington</w:t>
            </w:r>
          </w:p>
        </w:tc>
        <w:tc>
          <w:tcPr>
            <w:tcW w:w="1213" w:type="dxa"/>
            <w:tcBorders>
              <w:top w:val="nil"/>
              <w:left w:val="nil"/>
              <w:bottom w:val="nil"/>
              <w:right w:val="nil"/>
            </w:tcBorders>
            <w:shd w:val="clear" w:color="auto" w:fill="auto"/>
            <w:noWrap/>
            <w:vAlign w:val="center"/>
            <w:hideMark/>
          </w:tcPr>
          <w:p w14:paraId="4FAB9893" w14:textId="19999655" w:rsidR="001943CF" w:rsidRPr="00D004CE" w:rsidRDefault="001943CF" w:rsidP="001943CF">
            <w:pPr>
              <w:spacing w:line="240" w:lineRule="auto"/>
              <w:rPr>
                <w:sz w:val="20"/>
                <w:szCs w:val="20"/>
                <w:lang w:eastAsia="zh-CN"/>
              </w:rPr>
            </w:pPr>
            <w:r>
              <w:rPr>
                <w:color w:val="000000"/>
                <w:sz w:val="20"/>
                <w:szCs w:val="20"/>
              </w:rPr>
              <w:t>724</w:t>
            </w:r>
          </w:p>
        </w:tc>
        <w:tc>
          <w:tcPr>
            <w:tcW w:w="1973" w:type="dxa"/>
            <w:tcBorders>
              <w:top w:val="nil"/>
              <w:left w:val="nil"/>
              <w:bottom w:val="nil"/>
              <w:right w:val="nil"/>
            </w:tcBorders>
            <w:shd w:val="clear" w:color="auto" w:fill="auto"/>
            <w:noWrap/>
            <w:vAlign w:val="center"/>
            <w:hideMark/>
          </w:tcPr>
          <w:p w14:paraId="050928FB" w14:textId="20BA5154" w:rsidR="001943CF" w:rsidRPr="00D004CE" w:rsidRDefault="001943CF" w:rsidP="001943CF">
            <w:pPr>
              <w:spacing w:line="240" w:lineRule="auto"/>
              <w:rPr>
                <w:sz w:val="20"/>
                <w:szCs w:val="20"/>
                <w:lang w:eastAsia="zh-CN"/>
              </w:rPr>
            </w:pPr>
            <w:r>
              <w:rPr>
                <w:color w:val="000000"/>
                <w:sz w:val="20"/>
                <w:szCs w:val="20"/>
              </w:rPr>
              <w:t>216,600</w:t>
            </w:r>
          </w:p>
        </w:tc>
        <w:tc>
          <w:tcPr>
            <w:tcW w:w="1950" w:type="dxa"/>
            <w:tcBorders>
              <w:top w:val="nil"/>
              <w:left w:val="nil"/>
              <w:bottom w:val="nil"/>
              <w:right w:val="nil"/>
            </w:tcBorders>
            <w:shd w:val="clear" w:color="auto" w:fill="auto"/>
            <w:noWrap/>
            <w:vAlign w:val="center"/>
            <w:hideMark/>
          </w:tcPr>
          <w:p w14:paraId="4B75D609" w14:textId="65FE0109" w:rsidR="001943CF" w:rsidRPr="00D004CE" w:rsidRDefault="001943CF" w:rsidP="001943CF">
            <w:pPr>
              <w:spacing w:line="240" w:lineRule="auto"/>
              <w:rPr>
                <w:sz w:val="20"/>
                <w:szCs w:val="20"/>
                <w:lang w:eastAsia="zh-CN"/>
              </w:rPr>
            </w:pPr>
            <w:r>
              <w:rPr>
                <w:color w:val="000000"/>
                <w:sz w:val="20"/>
                <w:szCs w:val="20"/>
              </w:rPr>
              <w:t>0.33%</w:t>
            </w:r>
          </w:p>
        </w:tc>
      </w:tr>
      <w:tr w:rsidR="001943CF" w:rsidRPr="00D004CE" w14:paraId="70C917B8" w14:textId="77777777" w:rsidTr="001943CF">
        <w:trPr>
          <w:trHeight w:val="256"/>
          <w:jc w:val="center"/>
        </w:trPr>
        <w:tc>
          <w:tcPr>
            <w:tcW w:w="3189" w:type="dxa"/>
            <w:shd w:val="clear" w:color="auto" w:fill="auto"/>
            <w:noWrap/>
            <w:vAlign w:val="bottom"/>
            <w:hideMark/>
          </w:tcPr>
          <w:p w14:paraId="75C6F464" w14:textId="77777777" w:rsidR="001943CF" w:rsidRPr="00D004CE" w:rsidRDefault="001943CF" w:rsidP="001943CF">
            <w:pPr>
              <w:spacing w:line="240" w:lineRule="auto"/>
              <w:ind w:left="567"/>
              <w:rPr>
                <w:sz w:val="20"/>
                <w:szCs w:val="20"/>
                <w:lang w:eastAsia="zh-CN"/>
              </w:rPr>
            </w:pPr>
            <w:r w:rsidRPr="00D004CE">
              <w:rPr>
                <w:sz w:val="20"/>
                <w:szCs w:val="20"/>
                <w:lang w:eastAsia="zh-CN"/>
              </w:rPr>
              <w:t>Kensington and Chelsea</w:t>
            </w:r>
          </w:p>
        </w:tc>
        <w:tc>
          <w:tcPr>
            <w:tcW w:w="1213" w:type="dxa"/>
            <w:tcBorders>
              <w:top w:val="nil"/>
              <w:left w:val="nil"/>
              <w:bottom w:val="nil"/>
              <w:right w:val="nil"/>
            </w:tcBorders>
            <w:shd w:val="clear" w:color="auto" w:fill="auto"/>
            <w:noWrap/>
            <w:vAlign w:val="center"/>
            <w:hideMark/>
          </w:tcPr>
          <w:p w14:paraId="6C9A87CE" w14:textId="66C61F05" w:rsidR="001943CF" w:rsidRPr="00D004CE" w:rsidRDefault="001943CF" w:rsidP="001943CF">
            <w:pPr>
              <w:spacing w:line="240" w:lineRule="auto"/>
              <w:rPr>
                <w:sz w:val="20"/>
                <w:szCs w:val="20"/>
                <w:lang w:eastAsia="zh-CN"/>
              </w:rPr>
            </w:pPr>
            <w:r>
              <w:rPr>
                <w:color w:val="000000"/>
                <w:sz w:val="20"/>
                <w:szCs w:val="20"/>
              </w:rPr>
              <w:t>642</w:t>
            </w:r>
          </w:p>
        </w:tc>
        <w:tc>
          <w:tcPr>
            <w:tcW w:w="1973" w:type="dxa"/>
            <w:tcBorders>
              <w:top w:val="nil"/>
              <w:left w:val="nil"/>
              <w:bottom w:val="nil"/>
              <w:right w:val="nil"/>
            </w:tcBorders>
            <w:shd w:val="clear" w:color="auto" w:fill="auto"/>
            <w:noWrap/>
            <w:vAlign w:val="center"/>
            <w:hideMark/>
          </w:tcPr>
          <w:p w14:paraId="7F58D4C1" w14:textId="0F3A5CCC" w:rsidR="001943CF" w:rsidRPr="00D004CE" w:rsidRDefault="001943CF" w:rsidP="001943CF">
            <w:pPr>
              <w:spacing w:line="240" w:lineRule="auto"/>
              <w:rPr>
                <w:sz w:val="20"/>
                <w:szCs w:val="20"/>
                <w:lang w:eastAsia="zh-CN"/>
              </w:rPr>
            </w:pPr>
            <w:r>
              <w:rPr>
                <w:color w:val="000000"/>
                <w:sz w:val="20"/>
                <w:szCs w:val="20"/>
              </w:rPr>
              <w:t>143,400</w:t>
            </w:r>
          </w:p>
        </w:tc>
        <w:tc>
          <w:tcPr>
            <w:tcW w:w="1950" w:type="dxa"/>
            <w:tcBorders>
              <w:top w:val="nil"/>
              <w:left w:val="nil"/>
              <w:bottom w:val="nil"/>
              <w:right w:val="nil"/>
            </w:tcBorders>
            <w:shd w:val="clear" w:color="auto" w:fill="auto"/>
            <w:noWrap/>
            <w:vAlign w:val="center"/>
            <w:hideMark/>
          </w:tcPr>
          <w:p w14:paraId="0DE6F81D" w14:textId="140002DE" w:rsidR="001943CF" w:rsidRPr="00D004CE" w:rsidRDefault="001943CF" w:rsidP="001943CF">
            <w:pPr>
              <w:spacing w:line="240" w:lineRule="auto"/>
              <w:rPr>
                <w:sz w:val="20"/>
                <w:szCs w:val="20"/>
                <w:lang w:eastAsia="zh-CN"/>
              </w:rPr>
            </w:pPr>
            <w:r>
              <w:rPr>
                <w:color w:val="000000"/>
                <w:sz w:val="20"/>
                <w:szCs w:val="20"/>
              </w:rPr>
              <w:t>0.45%</w:t>
            </w:r>
          </w:p>
        </w:tc>
      </w:tr>
      <w:tr w:rsidR="001943CF" w:rsidRPr="00D004CE" w14:paraId="4E6AAD6C" w14:textId="77777777" w:rsidTr="001943CF">
        <w:trPr>
          <w:trHeight w:val="256"/>
          <w:jc w:val="center"/>
        </w:trPr>
        <w:tc>
          <w:tcPr>
            <w:tcW w:w="3189" w:type="dxa"/>
            <w:shd w:val="clear" w:color="auto" w:fill="auto"/>
            <w:noWrap/>
            <w:vAlign w:val="bottom"/>
            <w:hideMark/>
          </w:tcPr>
          <w:p w14:paraId="6D9FEDF8" w14:textId="77777777" w:rsidR="001943CF" w:rsidRPr="00D004CE" w:rsidRDefault="001943CF" w:rsidP="001943CF">
            <w:pPr>
              <w:spacing w:line="240" w:lineRule="auto"/>
              <w:ind w:left="567"/>
              <w:rPr>
                <w:sz w:val="20"/>
                <w:szCs w:val="20"/>
                <w:lang w:eastAsia="zh-CN"/>
              </w:rPr>
            </w:pPr>
            <w:r w:rsidRPr="00D004CE">
              <w:rPr>
                <w:sz w:val="20"/>
                <w:szCs w:val="20"/>
                <w:lang w:eastAsia="zh-CN"/>
              </w:rPr>
              <w:t>Lambeth</w:t>
            </w:r>
          </w:p>
        </w:tc>
        <w:tc>
          <w:tcPr>
            <w:tcW w:w="1213" w:type="dxa"/>
            <w:tcBorders>
              <w:top w:val="nil"/>
              <w:left w:val="nil"/>
              <w:bottom w:val="nil"/>
              <w:right w:val="nil"/>
            </w:tcBorders>
            <w:shd w:val="clear" w:color="auto" w:fill="auto"/>
            <w:noWrap/>
            <w:vAlign w:val="center"/>
            <w:hideMark/>
          </w:tcPr>
          <w:p w14:paraId="2B793450" w14:textId="01526454" w:rsidR="001943CF" w:rsidRPr="00D004CE" w:rsidRDefault="001943CF" w:rsidP="001943CF">
            <w:pPr>
              <w:spacing w:line="240" w:lineRule="auto"/>
              <w:rPr>
                <w:sz w:val="20"/>
                <w:szCs w:val="20"/>
                <w:lang w:eastAsia="zh-CN"/>
              </w:rPr>
            </w:pPr>
            <w:r>
              <w:rPr>
                <w:color w:val="000000"/>
                <w:sz w:val="20"/>
                <w:szCs w:val="20"/>
              </w:rPr>
              <w:t>1,343</w:t>
            </w:r>
          </w:p>
        </w:tc>
        <w:tc>
          <w:tcPr>
            <w:tcW w:w="1973" w:type="dxa"/>
            <w:tcBorders>
              <w:top w:val="nil"/>
              <w:left w:val="nil"/>
              <w:bottom w:val="nil"/>
              <w:right w:val="nil"/>
            </w:tcBorders>
            <w:shd w:val="clear" w:color="auto" w:fill="auto"/>
            <w:noWrap/>
            <w:vAlign w:val="center"/>
            <w:hideMark/>
          </w:tcPr>
          <w:p w14:paraId="63D8A638" w14:textId="2AF6EAE4" w:rsidR="001943CF" w:rsidRPr="00D004CE" w:rsidRDefault="001943CF" w:rsidP="001943CF">
            <w:pPr>
              <w:spacing w:line="240" w:lineRule="auto"/>
              <w:rPr>
                <w:sz w:val="20"/>
                <w:szCs w:val="20"/>
                <w:lang w:eastAsia="zh-CN"/>
              </w:rPr>
            </w:pPr>
            <w:r>
              <w:rPr>
                <w:color w:val="000000"/>
                <w:sz w:val="20"/>
                <w:szCs w:val="20"/>
              </w:rPr>
              <w:t>317,600</w:t>
            </w:r>
          </w:p>
        </w:tc>
        <w:tc>
          <w:tcPr>
            <w:tcW w:w="1950" w:type="dxa"/>
            <w:tcBorders>
              <w:top w:val="nil"/>
              <w:left w:val="nil"/>
              <w:bottom w:val="nil"/>
              <w:right w:val="nil"/>
            </w:tcBorders>
            <w:shd w:val="clear" w:color="auto" w:fill="auto"/>
            <w:noWrap/>
            <w:vAlign w:val="center"/>
            <w:hideMark/>
          </w:tcPr>
          <w:p w14:paraId="096DA54A" w14:textId="116A2BB2" w:rsidR="001943CF" w:rsidRPr="00D004CE" w:rsidRDefault="001943CF" w:rsidP="001943CF">
            <w:pPr>
              <w:spacing w:line="240" w:lineRule="auto"/>
              <w:rPr>
                <w:sz w:val="20"/>
                <w:szCs w:val="20"/>
                <w:lang w:eastAsia="zh-CN"/>
              </w:rPr>
            </w:pPr>
            <w:r>
              <w:rPr>
                <w:color w:val="000000"/>
                <w:sz w:val="20"/>
                <w:szCs w:val="20"/>
              </w:rPr>
              <w:t>0.42%</w:t>
            </w:r>
          </w:p>
        </w:tc>
      </w:tr>
      <w:tr w:rsidR="001943CF" w:rsidRPr="00D004CE" w14:paraId="6044C678" w14:textId="77777777" w:rsidTr="001943CF">
        <w:trPr>
          <w:trHeight w:val="256"/>
          <w:jc w:val="center"/>
        </w:trPr>
        <w:tc>
          <w:tcPr>
            <w:tcW w:w="3189" w:type="dxa"/>
            <w:shd w:val="clear" w:color="auto" w:fill="auto"/>
            <w:noWrap/>
            <w:vAlign w:val="bottom"/>
            <w:hideMark/>
          </w:tcPr>
          <w:p w14:paraId="6D8BE225" w14:textId="77777777" w:rsidR="001943CF" w:rsidRPr="00D004CE" w:rsidRDefault="001943CF" w:rsidP="001943CF">
            <w:pPr>
              <w:spacing w:line="240" w:lineRule="auto"/>
              <w:ind w:left="567"/>
              <w:rPr>
                <w:sz w:val="20"/>
                <w:szCs w:val="20"/>
                <w:lang w:eastAsia="zh-CN"/>
              </w:rPr>
            </w:pPr>
            <w:r w:rsidRPr="00D004CE">
              <w:rPr>
                <w:sz w:val="20"/>
                <w:szCs w:val="20"/>
                <w:lang w:eastAsia="zh-CN"/>
              </w:rPr>
              <w:t>Lewisham</w:t>
            </w:r>
          </w:p>
        </w:tc>
        <w:tc>
          <w:tcPr>
            <w:tcW w:w="1213" w:type="dxa"/>
            <w:tcBorders>
              <w:top w:val="nil"/>
              <w:left w:val="nil"/>
              <w:bottom w:val="nil"/>
              <w:right w:val="nil"/>
            </w:tcBorders>
            <w:shd w:val="clear" w:color="auto" w:fill="auto"/>
            <w:noWrap/>
            <w:vAlign w:val="center"/>
            <w:hideMark/>
          </w:tcPr>
          <w:p w14:paraId="2A6FA472" w14:textId="72FD2248" w:rsidR="001943CF" w:rsidRPr="00D004CE" w:rsidRDefault="001943CF" w:rsidP="001943CF">
            <w:pPr>
              <w:spacing w:line="240" w:lineRule="auto"/>
              <w:rPr>
                <w:sz w:val="20"/>
                <w:szCs w:val="20"/>
                <w:lang w:eastAsia="zh-CN"/>
              </w:rPr>
            </w:pPr>
            <w:r>
              <w:rPr>
                <w:color w:val="000000"/>
                <w:sz w:val="20"/>
                <w:szCs w:val="20"/>
              </w:rPr>
              <w:t>843</w:t>
            </w:r>
          </w:p>
        </w:tc>
        <w:tc>
          <w:tcPr>
            <w:tcW w:w="1973" w:type="dxa"/>
            <w:tcBorders>
              <w:top w:val="nil"/>
              <w:left w:val="nil"/>
              <w:bottom w:val="nil"/>
              <w:right w:val="nil"/>
            </w:tcBorders>
            <w:shd w:val="clear" w:color="auto" w:fill="auto"/>
            <w:noWrap/>
            <w:vAlign w:val="center"/>
            <w:hideMark/>
          </w:tcPr>
          <w:p w14:paraId="18047EC3" w14:textId="0407AA00" w:rsidR="001943CF" w:rsidRPr="00D004CE" w:rsidRDefault="001943CF" w:rsidP="001943CF">
            <w:pPr>
              <w:spacing w:line="240" w:lineRule="auto"/>
              <w:rPr>
                <w:sz w:val="20"/>
                <w:szCs w:val="20"/>
                <w:lang w:eastAsia="zh-CN"/>
              </w:rPr>
            </w:pPr>
            <w:r>
              <w:rPr>
                <w:color w:val="000000"/>
                <w:sz w:val="20"/>
                <w:szCs w:val="20"/>
              </w:rPr>
              <w:t>300,600</w:t>
            </w:r>
          </w:p>
        </w:tc>
        <w:tc>
          <w:tcPr>
            <w:tcW w:w="1950" w:type="dxa"/>
            <w:tcBorders>
              <w:top w:val="nil"/>
              <w:left w:val="nil"/>
              <w:bottom w:val="nil"/>
              <w:right w:val="nil"/>
            </w:tcBorders>
            <w:shd w:val="clear" w:color="auto" w:fill="auto"/>
            <w:noWrap/>
            <w:vAlign w:val="center"/>
            <w:hideMark/>
          </w:tcPr>
          <w:p w14:paraId="7F7FAE0B" w14:textId="791CA344"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1325677E" w14:textId="77777777" w:rsidTr="001943CF">
        <w:trPr>
          <w:trHeight w:val="256"/>
          <w:jc w:val="center"/>
        </w:trPr>
        <w:tc>
          <w:tcPr>
            <w:tcW w:w="3189" w:type="dxa"/>
            <w:shd w:val="clear" w:color="auto" w:fill="auto"/>
            <w:noWrap/>
            <w:vAlign w:val="bottom"/>
            <w:hideMark/>
          </w:tcPr>
          <w:p w14:paraId="6AD98F56" w14:textId="77777777" w:rsidR="001943CF" w:rsidRPr="00D004CE" w:rsidRDefault="001943CF" w:rsidP="001943CF">
            <w:pPr>
              <w:spacing w:line="240" w:lineRule="auto"/>
              <w:ind w:left="567"/>
              <w:rPr>
                <w:sz w:val="20"/>
                <w:szCs w:val="20"/>
                <w:lang w:eastAsia="zh-CN"/>
              </w:rPr>
            </w:pPr>
            <w:r w:rsidRPr="00D004CE">
              <w:rPr>
                <w:sz w:val="20"/>
                <w:szCs w:val="20"/>
                <w:lang w:eastAsia="zh-CN"/>
              </w:rPr>
              <w:t>Southwark</w:t>
            </w:r>
          </w:p>
        </w:tc>
        <w:tc>
          <w:tcPr>
            <w:tcW w:w="1213" w:type="dxa"/>
            <w:tcBorders>
              <w:top w:val="nil"/>
              <w:left w:val="nil"/>
              <w:bottom w:val="nil"/>
              <w:right w:val="nil"/>
            </w:tcBorders>
            <w:shd w:val="clear" w:color="auto" w:fill="auto"/>
            <w:noWrap/>
            <w:vAlign w:val="center"/>
            <w:hideMark/>
          </w:tcPr>
          <w:p w14:paraId="375CD70B" w14:textId="3BC5CA15" w:rsidR="001943CF" w:rsidRPr="00D004CE" w:rsidRDefault="001943CF" w:rsidP="001943CF">
            <w:pPr>
              <w:spacing w:line="240" w:lineRule="auto"/>
              <w:rPr>
                <w:sz w:val="20"/>
                <w:szCs w:val="20"/>
                <w:lang w:eastAsia="zh-CN"/>
              </w:rPr>
            </w:pPr>
            <w:r>
              <w:rPr>
                <w:color w:val="000000"/>
                <w:sz w:val="20"/>
                <w:szCs w:val="20"/>
              </w:rPr>
              <w:t>1,097</w:t>
            </w:r>
          </w:p>
        </w:tc>
        <w:tc>
          <w:tcPr>
            <w:tcW w:w="1973" w:type="dxa"/>
            <w:tcBorders>
              <w:top w:val="nil"/>
              <w:left w:val="nil"/>
              <w:bottom w:val="nil"/>
              <w:right w:val="nil"/>
            </w:tcBorders>
            <w:shd w:val="clear" w:color="auto" w:fill="auto"/>
            <w:noWrap/>
            <w:vAlign w:val="center"/>
            <w:hideMark/>
          </w:tcPr>
          <w:p w14:paraId="7FB2A41F" w14:textId="786CFED3" w:rsidR="001943CF" w:rsidRPr="00D004CE" w:rsidRDefault="001943CF" w:rsidP="001943CF">
            <w:pPr>
              <w:spacing w:line="240" w:lineRule="auto"/>
              <w:rPr>
                <w:sz w:val="20"/>
                <w:szCs w:val="20"/>
                <w:lang w:eastAsia="zh-CN"/>
              </w:rPr>
            </w:pPr>
            <w:r>
              <w:rPr>
                <w:color w:val="000000"/>
                <w:sz w:val="20"/>
                <w:szCs w:val="20"/>
              </w:rPr>
              <w:t>307,700</w:t>
            </w:r>
          </w:p>
        </w:tc>
        <w:tc>
          <w:tcPr>
            <w:tcW w:w="1950" w:type="dxa"/>
            <w:tcBorders>
              <w:top w:val="nil"/>
              <w:left w:val="nil"/>
              <w:bottom w:val="nil"/>
              <w:right w:val="nil"/>
            </w:tcBorders>
            <w:shd w:val="clear" w:color="auto" w:fill="auto"/>
            <w:noWrap/>
            <w:vAlign w:val="center"/>
            <w:hideMark/>
          </w:tcPr>
          <w:p w14:paraId="034F4562" w14:textId="215512DB" w:rsidR="001943CF" w:rsidRPr="00D004CE" w:rsidRDefault="001943CF" w:rsidP="001943CF">
            <w:pPr>
              <w:spacing w:line="240" w:lineRule="auto"/>
              <w:rPr>
                <w:sz w:val="20"/>
                <w:szCs w:val="20"/>
                <w:lang w:eastAsia="zh-CN"/>
              </w:rPr>
            </w:pPr>
            <w:r>
              <w:rPr>
                <w:color w:val="000000"/>
                <w:sz w:val="20"/>
                <w:szCs w:val="20"/>
              </w:rPr>
              <w:t>0.36%</w:t>
            </w:r>
          </w:p>
        </w:tc>
      </w:tr>
      <w:tr w:rsidR="001943CF" w:rsidRPr="00D004CE" w14:paraId="034761A4" w14:textId="77777777" w:rsidTr="001943CF">
        <w:trPr>
          <w:trHeight w:val="256"/>
          <w:jc w:val="center"/>
        </w:trPr>
        <w:tc>
          <w:tcPr>
            <w:tcW w:w="3189" w:type="dxa"/>
            <w:shd w:val="clear" w:color="auto" w:fill="auto"/>
            <w:noWrap/>
            <w:vAlign w:val="bottom"/>
            <w:hideMark/>
          </w:tcPr>
          <w:p w14:paraId="1D000AAB" w14:textId="77777777" w:rsidR="001943CF" w:rsidRPr="00D004CE" w:rsidRDefault="001943CF" w:rsidP="001943CF">
            <w:pPr>
              <w:spacing w:line="240" w:lineRule="auto"/>
              <w:ind w:left="567"/>
              <w:rPr>
                <w:sz w:val="20"/>
                <w:szCs w:val="20"/>
                <w:lang w:eastAsia="zh-CN"/>
              </w:rPr>
            </w:pPr>
            <w:r w:rsidRPr="00D004CE">
              <w:rPr>
                <w:sz w:val="20"/>
                <w:szCs w:val="20"/>
                <w:lang w:eastAsia="zh-CN"/>
              </w:rPr>
              <w:t>Tower Hamlets</w:t>
            </w:r>
          </w:p>
        </w:tc>
        <w:tc>
          <w:tcPr>
            <w:tcW w:w="1213" w:type="dxa"/>
            <w:tcBorders>
              <w:top w:val="nil"/>
              <w:left w:val="nil"/>
              <w:bottom w:val="nil"/>
              <w:right w:val="nil"/>
            </w:tcBorders>
            <w:shd w:val="clear" w:color="auto" w:fill="auto"/>
            <w:noWrap/>
            <w:vAlign w:val="center"/>
            <w:hideMark/>
          </w:tcPr>
          <w:p w14:paraId="25A60DF3" w14:textId="27D196C2" w:rsidR="001943CF" w:rsidRPr="00D004CE" w:rsidRDefault="001943CF" w:rsidP="001943CF">
            <w:pPr>
              <w:spacing w:line="240" w:lineRule="auto"/>
              <w:rPr>
                <w:sz w:val="20"/>
                <w:szCs w:val="20"/>
                <w:lang w:eastAsia="zh-CN"/>
              </w:rPr>
            </w:pPr>
            <w:r>
              <w:rPr>
                <w:color w:val="000000"/>
                <w:sz w:val="20"/>
                <w:szCs w:val="20"/>
              </w:rPr>
              <w:t>1,276</w:t>
            </w:r>
          </w:p>
        </w:tc>
        <w:tc>
          <w:tcPr>
            <w:tcW w:w="1973" w:type="dxa"/>
            <w:tcBorders>
              <w:top w:val="nil"/>
              <w:left w:val="nil"/>
              <w:bottom w:val="nil"/>
              <w:right w:val="nil"/>
            </w:tcBorders>
            <w:shd w:val="clear" w:color="auto" w:fill="auto"/>
            <w:noWrap/>
            <w:vAlign w:val="center"/>
            <w:hideMark/>
          </w:tcPr>
          <w:p w14:paraId="6E71F638" w14:textId="186F7C38" w:rsidR="001943CF" w:rsidRPr="00D004CE" w:rsidRDefault="001943CF" w:rsidP="001943CF">
            <w:pPr>
              <w:spacing w:line="240" w:lineRule="auto"/>
              <w:rPr>
                <w:sz w:val="20"/>
                <w:szCs w:val="20"/>
                <w:lang w:eastAsia="zh-CN"/>
              </w:rPr>
            </w:pPr>
            <w:r>
              <w:rPr>
                <w:color w:val="000000"/>
                <w:sz w:val="20"/>
                <w:szCs w:val="20"/>
              </w:rPr>
              <w:t>310,300</w:t>
            </w:r>
          </w:p>
        </w:tc>
        <w:tc>
          <w:tcPr>
            <w:tcW w:w="1950" w:type="dxa"/>
            <w:tcBorders>
              <w:top w:val="nil"/>
              <w:left w:val="nil"/>
              <w:bottom w:val="nil"/>
              <w:right w:val="nil"/>
            </w:tcBorders>
            <w:shd w:val="clear" w:color="auto" w:fill="auto"/>
            <w:noWrap/>
            <w:vAlign w:val="center"/>
            <w:hideMark/>
          </w:tcPr>
          <w:p w14:paraId="24FFC578" w14:textId="1448ACFE" w:rsidR="001943CF" w:rsidRPr="00D004CE" w:rsidRDefault="001943CF" w:rsidP="001943CF">
            <w:pPr>
              <w:spacing w:line="240" w:lineRule="auto"/>
              <w:rPr>
                <w:sz w:val="20"/>
                <w:szCs w:val="20"/>
                <w:lang w:eastAsia="zh-CN"/>
              </w:rPr>
            </w:pPr>
            <w:r>
              <w:rPr>
                <w:color w:val="000000"/>
                <w:sz w:val="20"/>
                <w:szCs w:val="20"/>
              </w:rPr>
              <w:t>0.41%</w:t>
            </w:r>
          </w:p>
        </w:tc>
      </w:tr>
      <w:tr w:rsidR="001943CF" w:rsidRPr="00D004CE" w14:paraId="49019056" w14:textId="77777777" w:rsidTr="001943CF">
        <w:trPr>
          <w:trHeight w:val="256"/>
          <w:jc w:val="center"/>
        </w:trPr>
        <w:tc>
          <w:tcPr>
            <w:tcW w:w="3189" w:type="dxa"/>
            <w:shd w:val="clear" w:color="auto" w:fill="auto"/>
            <w:noWrap/>
            <w:vAlign w:val="bottom"/>
            <w:hideMark/>
          </w:tcPr>
          <w:p w14:paraId="64798A45" w14:textId="77777777" w:rsidR="001943CF" w:rsidRPr="00D004CE" w:rsidRDefault="001943CF" w:rsidP="001943CF">
            <w:pPr>
              <w:spacing w:line="240" w:lineRule="auto"/>
              <w:ind w:left="567"/>
              <w:rPr>
                <w:sz w:val="20"/>
                <w:szCs w:val="20"/>
                <w:lang w:eastAsia="zh-CN"/>
              </w:rPr>
            </w:pPr>
            <w:r w:rsidRPr="00D004CE">
              <w:rPr>
                <w:sz w:val="20"/>
                <w:szCs w:val="20"/>
                <w:lang w:eastAsia="zh-CN"/>
              </w:rPr>
              <w:t>Wandsworth</w:t>
            </w:r>
          </w:p>
        </w:tc>
        <w:tc>
          <w:tcPr>
            <w:tcW w:w="1213" w:type="dxa"/>
            <w:tcBorders>
              <w:top w:val="nil"/>
              <w:left w:val="nil"/>
              <w:bottom w:val="nil"/>
              <w:right w:val="nil"/>
            </w:tcBorders>
            <w:shd w:val="clear" w:color="auto" w:fill="auto"/>
            <w:noWrap/>
            <w:vAlign w:val="center"/>
            <w:hideMark/>
          </w:tcPr>
          <w:p w14:paraId="25BA7407" w14:textId="6D77DBD8" w:rsidR="001943CF" w:rsidRPr="00D004CE" w:rsidRDefault="001943CF" w:rsidP="001943CF">
            <w:pPr>
              <w:spacing w:line="240" w:lineRule="auto"/>
              <w:rPr>
                <w:sz w:val="20"/>
                <w:szCs w:val="20"/>
                <w:lang w:eastAsia="zh-CN"/>
              </w:rPr>
            </w:pPr>
            <w:r>
              <w:rPr>
                <w:color w:val="000000"/>
                <w:sz w:val="20"/>
                <w:szCs w:val="20"/>
              </w:rPr>
              <w:t>1,135</w:t>
            </w:r>
          </w:p>
        </w:tc>
        <w:tc>
          <w:tcPr>
            <w:tcW w:w="1973" w:type="dxa"/>
            <w:tcBorders>
              <w:top w:val="nil"/>
              <w:left w:val="nil"/>
              <w:bottom w:val="nil"/>
              <w:right w:val="nil"/>
            </w:tcBorders>
            <w:shd w:val="clear" w:color="auto" w:fill="auto"/>
            <w:noWrap/>
            <w:vAlign w:val="center"/>
            <w:hideMark/>
          </w:tcPr>
          <w:p w14:paraId="7D01FDCA" w14:textId="069A0846" w:rsidR="001943CF" w:rsidRPr="00D004CE" w:rsidRDefault="001943CF" w:rsidP="001943CF">
            <w:pPr>
              <w:spacing w:line="240" w:lineRule="auto"/>
              <w:rPr>
                <w:sz w:val="20"/>
                <w:szCs w:val="20"/>
                <w:lang w:eastAsia="zh-CN"/>
              </w:rPr>
            </w:pPr>
            <w:r>
              <w:rPr>
                <w:color w:val="000000"/>
                <w:sz w:val="20"/>
                <w:szCs w:val="20"/>
              </w:rPr>
              <w:t>327,500</w:t>
            </w:r>
          </w:p>
        </w:tc>
        <w:tc>
          <w:tcPr>
            <w:tcW w:w="1950" w:type="dxa"/>
            <w:tcBorders>
              <w:top w:val="nil"/>
              <w:left w:val="nil"/>
              <w:bottom w:val="nil"/>
              <w:right w:val="nil"/>
            </w:tcBorders>
            <w:shd w:val="clear" w:color="auto" w:fill="auto"/>
            <w:noWrap/>
            <w:vAlign w:val="center"/>
            <w:hideMark/>
          </w:tcPr>
          <w:p w14:paraId="50723900" w14:textId="429CED91" w:rsidR="001943CF" w:rsidRPr="00D004CE" w:rsidRDefault="001943CF" w:rsidP="001943CF">
            <w:pPr>
              <w:spacing w:line="240" w:lineRule="auto"/>
              <w:rPr>
                <w:sz w:val="20"/>
                <w:szCs w:val="20"/>
                <w:lang w:eastAsia="zh-CN"/>
              </w:rPr>
            </w:pPr>
            <w:r>
              <w:rPr>
                <w:color w:val="000000"/>
                <w:sz w:val="20"/>
                <w:szCs w:val="20"/>
              </w:rPr>
              <w:t>0.35%</w:t>
            </w:r>
          </w:p>
        </w:tc>
      </w:tr>
      <w:tr w:rsidR="001943CF" w:rsidRPr="00D004CE" w14:paraId="6DD2502D" w14:textId="77777777" w:rsidTr="001943CF">
        <w:trPr>
          <w:trHeight w:val="256"/>
          <w:jc w:val="center"/>
        </w:trPr>
        <w:tc>
          <w:tcPr>
            <w:tcW w:w="3189" w:type="dxa"/>
            <w:tcBorders>
              <w:bottom w:val="single" w:sz="4" w:space="0" w:color="auto"/>
            </w:tcBorders>
            <w:shd w:val="clear" w:color="auto" w:fill="auto"/>
            <w:noWrap/>
            <w:vAlign w:val="bottom"/>
            <w:hideMark/>
          </w:tcPr>
          <w:p w14:paraId="5C0B1D30" w14:textId="77777777" w:rsidR="001943CF" w:rsidRPr="00D004CE" w:rsidRDefault="001943CF" w:rsidP="001943CF">
            <w:pPr>
              <w:spacing w:line="240" w:lineRule="auto"/>
              <w:ind w:left="567"/>
              <w:rPr>
                <w:sz w:val="20"/>
                <w:szCs w:val="20"/>
                <w:lang w:eastAsia="zh-CN"/>
              </w:rPr>
            </w:pPr>
            <w:r w:rsidRPr="00D004CE">
              <w:rPr>
                <w:sz w:val="20"/>
                <w:szCs w:val="20"/>
                <w:lang w:eastAsia="zh-CN"/>
              </w:rPr>
              <w:t>Westminster</w:t>
            </w:r>
          </w:p>
        </w:tc>
        <w:tc>
          <w:tcPr>
            <w:tcW w:w="1213" w:type="dxa"/>
            <w:tcBorders>
              <w:top w:val="nil"/>
              <w:left w:val="nil"/>
              <w:bottom w:val="single" w:sz="8" w:space="0" w:color="auto"/>
              <w:right w:val="nil"/>
            </w:tcBorders>
            <w:shd w:val="clear" w:color="auto" w:fill="auto"/>
            <w:noWrap/>
            <w:vAlign w:val="center"/>
            <w:hideMark/>
          </w:tcPr>
          <w:p w14:paraId="316BB47F" w14:textId="11EBE8BE" w:rsidR="001943CF" w:rsidRPr="00D004CE" w:rsidRDefault="001943CF" w:rsidP="001943CF">
            <w:pPr>
              <w:spacing w:line="240" w:lineRule="auto"/>
              <w:rPr>
                <w:sz w:val="20"/>
                <w:szCs w:val="20"/>
                <w:lang w:eastAsia="zh-CN"/>
              </w:rPr>
            </w:pPr>
            <w:r>
              <w:rPr>
                <w:color w:val="000000"/>
                <w:sz w:val="20"/>
                <w:szCs w:val="20"/>
              </w:rPr>
              <w:t>1,271</w:t>
            </w:r>
          </w:p>
        </w:tc>
        <w:tc>
          <w:tcPr>
            <w:tcW w:w="1973" w:type="dxa"/>
            <w:tcBorders>
              <w:top w:val="nil"/>
              <w:left w:val="nil"/>
              <w:bottom w:val="single" w:sz="8" w:space="0" w:color="auto"/>
              <w:right w:val="nil"/>
            </w:tcBorders>
            <w:shd w:val="clear" w:color="auto" w:fill="auto"/>
            <w:noWrap/>
            <w:vAlign w:val="center"/>
            <w:hideMark/>
          </w:tcPr>
          <w:p w14:paraId="0BF841DC" w14:textId="6C2C2C81" w:rsidR="001943CF" w:rsidRPr="00D004CE" w:rsidRDefault="001943CF" w:rsidP="001943CF">
            <w:pPr>
              <w:spacing w:line="240" w:lineRule="auto"/>
              <w:rPr>
                <w:sz w:val="20"/>
                <w:szCs w:val="20"/>
                <w:lang w:eastAsia="zh-CN"/>
              </w:rPr>
            </w:pPr>
            <w:r>
              <w:rPr>
                <w:color w:val="000000"/>
                <w:sz w:val="20"/>
                <w:szCs w:val="20"/>
              </w:rPr>
              <w:t>204,300</w:t>
            </w:r>
          </w:p>
        </w:tc>
        <w:tc>
          <w:tcPr>
            <w:tcW w:w="1950" w:type="dxa"/>
            <w:tcBorders>
              <w:top w:val="nil"/>
              <w:left w:val="nil"/>
              <w:bottom w:val="single" w:sz="8" w:space="0" w:color="auto"/>
              <w:right w:val="nil"/>
            </w:tcBorders>
            <w:shd w:val="clear" w:color="auto" w:fill="auto"/>
            <w:noWrap/>
            <w:vAlign w:val="center"/>
            <w:hideMark/>
          </w:tcPr>
          <w:p w14:paraId="4E03409B" w14:textId="1DBCD735" w:rsidR="001943CF" w:rsidRPr="00D004CE" w:rsidRDefault="001943CF" w:rsidP="001943CF">
            <w:pPr>
              <w:spacing w:line="240" w:lineRule="auto"/>
              <w:rPr>
                <w:sz w:val="20"/>
                <w:szCs w:val="20"/>
                <w:lang w:eastAsia="zh-CN"/>
              </w:rPr>
            </w:pPr>
            <w:r>
              <w:rPr>
                <w:color w:val="000000"/>
                <w:sz w:val="20"/>
                <w:szCs w:val="20"/>
              </w:rPr>
              <w:t>0.62%</w:t>
            </w:r>
          </w:p>
        </w:tc>
      </w:tr>
      <w:tr w:rsidR="001943CF" w:rsidRPr="00D004CE" w14:paraId="5CD43A58"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385AAE55" w14:textId="3CDC6360" w:rsidR="001943CF" w:rsidRPr="00D004CE" w:rsidRDefault="001943CF" w:rsidP="001943CF">
            <w:pPr>
              <w:spacing w:line="240" w:lineRule="auto"/>
              <w:ind w:left="284"/>
              <w:rPr>
                <w:b/>
                <w:bCs/>
                <w:sz w:val="20"/>
                <w:szCs w:val="20"/>
                <w:lang w:eastAsia="zh-CN"/>
              </w:rPr>
            </w:pPr>
            <w:r w:rsidRPr="00D004CE">
              <w:rPr>
                <w:b/>
                <w:bCs/>
                <w:sz w:val="20"/>
                <w:szCs w:val="20"/>
                <w:lang w:eastAsia="zh-CN"/>
              </w:rPr>
              <w:t>Outer london</w:t>
            </w:r>
          </w:p>
        </w:tc>
        <w:tc>
          <w:tcPr>
            <w:tcW w:w="1213" w:type="dxa"/>
            <w:tcBorders>
              <w:top w:val="nil"/>
              <w:left w:val="nil"/>
              <w:bottom w:val="single" w:sz="8" w:space="0" w:color="auto"/>
              <w:right w:val="nil"/>
            </w:tcBorders>
            <w:shd w:val="clear" w:color="auto" w:fill="auto"/>
            <w:noWrap/>
            <w:vAlign w:val="center"/>
            <w:hideMark/>
          </w:tcPr>
          <w:p w14:paraId="09DEC095" w14:textId="33CE8341" w:rsidR="001943CF" w:rsidRPr="00D004CE" w:rsidRDefault="001943CF" w:rsidP="001943CF">
            <w:pPr>
              <w:spacing w:line="240" w:lineRule="auto"/>
              <w:rPr>
                <w:sz w:val="20"/>
                <w:szCs w:val="20"/>
                <w:lang w:eastAsia="zh-CN"/>
              </w:rPr>
            </w:pPr>
            <w:r>
              <w:rPr>
                <w:color w:val="000000"/>
                <w:sz w:val="20"/>
                <w:szCs w:val="20"/>
              </w:rPr>
              <w:t>15,499</w:t>
            </w:r>
          </w:p>
        </w:tc>
        <w:tc>
          <w:tcPr>
            <w:tcW w:w="1973" w:type="dxa"/>
            <w:tcBorders>
              <w:top w:val="nil"/>
              <w:left w:val="nil"/>
              <w:bottom w:val="single" w:sz="8" w:space="0" w:color="auto"/>
              <w:right w:val="nil"/>
            </w:tcBorders>
            <w:shd w:val="clear" w:color="auto" w:fill="auto"/>
            <w:noWrap/>
            <w:vAlign w:val="center"/>
            <w:hideMark/>
          </w:tcPr>
          <w:p w14:paraId="418ED577" w14:textId="2DAFE8C8" w:rsidR="001943CF" w:rsidRPr="00D004CE" w:rsidRDefault="001943CF" w:rsidP="001943CF">
            <w:pPr>
              <w:spacing w:line="240" w:lineRule="auto"/>
              <w:rPr>
                <w:sz w:val="20"/>
                <w:szCs w:val="20"/>
                <w:lang w:eastAsia="zh-CN"/>
              </w:rPr>
            </w:pPr>
            <w:r>
              <w:rPr>
                <w:color w:val="000000"/>
                <w:sz w:val="20"/>
                <w:szCs w:val="20"/>
              </w:rPr>
              <w:t>6,010,900</w:t>
            </w:r>
          </w:p>
        </w:tc>
        <w:tc>
          <w:tcPr>
            <w:tcW w:w="1950" w:type="dxa"/>
            <w:tcBorders>
              <w:top w:val="nil"/>
              <w:left w:val="nil"/>
              <w:bottom w:val="single" w:sz="8" w:space="0" w:color="auto"/>
              <w:right w:val="nil"/>
            </w:tcBorders>
            <w:shd w:val="clear" w:color="auto" w:fill="auto"/>
            <w:noWrap/>
            <w:vAlign w:val="center"/>
            <w:hideMark/>
          </w:tcPr>
          <w:p w14:paraId="1FA01F0F" w14:textId="253D457D"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291358E6" w14:textId="77777777" w:rsidTr="001943CF">
        <w:trPr>
          <w:trHeight w:val="256"/>
          <w:jc w:val="center"/>
        </w:trPr>
        <w:tc>
          <w:tcPr>
            <w:tcW w:w="3189" w:type="dxa"/>
            <w:tcBorders>
              <w:top w:val="single" w:sz="4" w:space="0" w:color="auto"/>
            </w:tcBorders>
            <w:shd w:val="clear" w:color="auto" w:fill="auto"/>
            <w:noWrap/>
            <w:vAlign w:val="bottom"/>
            <w:hideMark/>
          </w:tcPr>
          <w:p w14:paraId="54CF2F23" w14:textId="77777777" w:rsidR="001943CF" w:rsidRPr="00D004CE" w:rsidRDefault="001943CF" w:rsidP="001943CF">
            <w:pPr>
              <w:spacing w:line="240" w:lineRule="auto"/>
              <w:ind w:left="567"/>
              <w:rPr>
                <w:sz w:val="20"/>
                <w:szCs w:val="20"/>
                <w:lang w:eastAsia="zh-CN"/>
              </w:rPr>
            </w:pPr>
            <w:r w:rsidRPr="00D004CE">
              <w:rPr>
                <w:sz w:val="20"/>
                <w:szCs w:val="20"/>
                <w:lang w:eastAsia="zh-CN"/>
              </w:rPr>
              <w:t>Barking and Dagenham</w:t>
            </w:r>
          </w:p>
        </w:tc>
        <w:tc>
          <w:tcPr>
            <w:tcW w:w="1213" w:type="dxa"/>
            <w:tcBorders>
              <w:top w:val="nil"/>
              <w:left w:val="nil"/>
              <w:bottom w:val="nil"/>
              <w:right w:val="nil"/>
            </w:tcBorders>
            <w:shd w:val="clear" w:color="auto" w:fill="auto"/>
            <w:noWrap/>
            <w:vAlign w:val="center"/>
            <w:hideMark/>
          </w:tcPr>
          <w:p w14:paraId="2B504482" w14:textId="19243DA6" w:rsidR="001943CF" w:rsidRPr="00D004CE" w:rsidRDefault="001943CF" w:rsidP="001943CF">
            <w:pPr>
              <w:spacing w:line="240" w:lineRule="auto"/>
              <w:rPr>
                <w:sz w:val="20"/>
                <w:szCs w:val="20"/>
                <w:lang w:eastAsia="zh-CN"/>
              </w:rPr>
            </w:pPr>
            <w:r>
              <w:rPr>
                <w:color w:val="000000"/>
                <w:sz w:val="20"/>
                <w:szCs w:val="20"/>
              </w:rPr>
              <w:t>615</w:t>
            </w:r>
          </w:p>
        </w:tc>
        <w:tc>
          <w:tcPr>
            <w:tcW w:w="1973" w:type="dxa"/>
            <w:tcBorders>
              <w:top w:val="nil"/>
              <w:left w:val="nil"/>
              <w:bottom w:val="nil"/>
              <w:right w:val="nil"/>
            </w:tcBorders>
            <w:shd w:val="clear" w:color="auto" w:fill="auto"/>
            <w:noWrap/>
            <w:vAlign w:val="center"/>
            <w:hideMark/>
          </w:tcPr>
          <w:p w14:paraId="4160ED31" w14:textId="106D304F" w:rsidR="001943CF" w:rsidRPr="00D004CE" w:rsidRDefault="001943CF" w:rsidP="001943CF">
            <w:pPr>
              <w:spacing w:line="240" w:lineRule="auto"/>
              <w:rPr>
                <w:sz w:val="20"/>
                <w:szCs w:val="20"/>
                <w:lang w:eastAsia="zh-CN"/>
              </w:rPr>
            </w:pPr>
            <w:r>
              <w:rPr>
                <w:color w:val="000000"/>
                <w:sz w:val="20"/>
                <w:szCs w:val="20"/>
              </w:rPr>
              <w:t>218,900</w:t>
            </w:r>
          </w:p>
        </w:tc>
        <w:tc>
          <w:tcPr>
            <w:tcW w:w="1950" w:type="dxa"/>
            <w:tcBorders>
              <w:top w:val="nil"/>
              <w:left w:val="nil"/>
              <w:bottom w:val="nil"/>
              <w:right w:val="nil"/>
            </w:tcBorders>
            <w:shd w:val="clear" w:color="auto" w:fill="auto"/>
            <w:noWrap/>
            <w:vAlign w:val="center"/>
            <w:hideMark/>
          </w:tcPr>
          <w:p w14:paraId="3E7852F5" w14:textId="6BFA471E"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576AE37B" w14:textId="77777777" w:rsidTr="001943CF">
        <w:trPr>
          <w:trHeight w:val="256"/>
          <w:jc w:val="center"/>
        </w:trPr>
        <w:tc>
          <w:tcPr>
            <w:tcW w:w="3189" w:type="dxa"/>
            <w:shd w:val="clear" w:color="auto" w:fill="auto"/>
            <w:noWrap/>
            <w:vAlign w:val="bottom"/>
            <w:hideMark/>
          </w:tcPr>
          <w:p w14:paraId="66462580" w14:textId="77777777" w:rsidR="001943CF" w:rsidRPr="00D004CE" w:rsidRDefault="001943CF" w:rsidP="001943CF">
            <w:pPr>
              <w:spacing w:line="240" w:lineRule="auto"/>
              <w:ind w:left="567"/>
              <w:rPr>
                <w:sz w:val="20"/>
                <w:szCs w:val="20"/>
                <w:lang w:eastAsia="zh-CN"/>
              </w:rPr>
            </w:pPr>
            <w:r w:rsidRPr="00D004CE">
              <w:rPr>
                <w:sz w:val="20"/>
                <w:szCs w:val="20"/>
                <w:lang w:eastAsia="zh-CN"/>
              </w:rPr>
              <w:t>Barnet</w:t>
            </w:r>
          </w:p>
        </w:tc>
        <w:tc>
          <w:tcPr>
            <w:tcW w:w="1213" w:type="dxa"/>
            <w:tcBorders>
              <w:top w:val="nil"/>
              <w:left w:val="nil"/>
              <w:bottom w:val="nil"/>
              <w:right w:val="nil"/>
            </w:tcBorders>
            <w:shd w:val="clear" w:color="auto" w:fill="auto"/>
            <w:noWrap/>
            <w:vAlign w:val="center"/>
            <w:hideMark/>
          </w:tcPr>
          <w:p w14:paraId="2C199750" w14:textId="0E2770BC" w:rsidR="001943CF" w:rsidRPr="00D004CE" w:rsidRDefault="001943CF" w:rsidP="001943CF">
            <w:pPr>
              <w:spacing w:line="240" w:lineRule="auto"/>
              <w:rPr>
                <w:sz w:val="20"/>
                <w:szCs w:val="20"/>
                <w:lang w:eastAsia="zh-CN"/>
              </w:rPr>
            </w:pPr>
            <w:r>
              <w:rPr>
                <w:color w:val="000000"/>
                <w:sz w:val="20"/>
                <w:szCs w:val="20"/>
              </w:rPr>
              <w:t>1,014</w:t>
            </w:r>
          </w:p>
        </w:tc>
        <w:tc>
          <w:tcPr>
            <w:tcW w:w="1973" w:type="dxa"/>
            <w:tcBorders>
              <w:top w:val="nil"/>
              <w:left w:val="nil"/>
              <w:bottom w:val="nil"/>
              <w:right w:val="nil"/>
            </w:tcBorders>
            <w:shd w:val="clear" w:color="auto" w:fill="auto"/>
            <w:noWrap/>
            <w:vAlign w:val="center"/>
            <w:hideMark/>
          </w:tcPr>
          <w:p w14:paraId="6CCE9C8B" w14:textId="532C42F7" w:rsidR="001943CF" w:rsidRPr="00D004CE" w:rsidRDefault="001943CF" w:rsidP="001943CF">
            <w:pPr>
              <w:spacing w:line="240" w:lineRule="auto"/>
              <w:rPr>
                <w:sz w:val="20"/>
                <w:szCs w:val="20"/>
                <w:lang w:eastAsia="zh-CN"/>
              </w:rPr>
            </w:pPr>
            <w:r>
              <w:rPr>
                <w:color w:val="000000"/>
                <w:sz w:val="20"/>
                <w:szCs w:val="20"/>
              </w:rPr>
              <w:t>389,300</w:t>
            </w:r>
          </w:p>
        </w:tc>
        <w:tc>
          <w:tcPr>
            <w:tcW w:w="1950" w:type="dxa"/>
            <w:tcBorders>
              <w:top w:val="nil"/>
              <w:left w:val="nil"/>
              <w:bottom w:val="nil"/>
              <w:right w:val="nil"/>
            </w:tcBorders>
            <w:shd w:val="clear" w:color="auto" w:fill="auto"/>
            <w:noWrap/>
            <w:vAlign w:val="center"/>
            <w:hideMark/>
          </w:tcPr>
          <w:p w14:paraId="4D588172" w14:textId="1CEC3DAD"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3A3DCE2D" w14:textId="77777777" w:rsidTr="001943CF">
        <w:trPr>
          <w:trHeight w:val="256"/>
          <w:jc w:val="center"/>
        </w:trPr>
        <w:tc>
          <w:tcPr>
            <w:tcW w:w="3189" w:type="dxa"/>
            <w:shd w:val="clear" w:color="auto" w:fill="auto"/>
            <w:noWrap/>
            <w:vAlign w:val="bottom"/>
            <w:hideMark/>
          </w:tcPr>
          <w:p w14:paraId="3AA5C332" w14:textId="77777777" w:rsidR="001943CF" w:rsidRPr="00D004CE" w:rsidRDefault="001943CF" w:rsidP="001943CF">
            <w:pPr>
              <w:spacing w:line="240" w:lineRule="auto"/>
              <w:ind w:left="567"/>
              <w:rPr>
                <w:sz w:val="20"/>
                <w:szCs w:val="20"/>
                <w:lang w:eastAsia="zh-CN"/>
              </w:rPr>
            </w:pPr>
            <w:r w:rsidRPr="00D004CE">
              <w:rPr>
                <w:sz w:val="20"/>
                <w:szCs w:val="20"/>
                <w:lang w:eastAsia="zh-CN"/>
              </w:rPr>
              <w:t>Bexley</w:t>
            </w:r>
          </w:p>
        </w:tc>
        <w:tc>
          <w:tcPr>
            <w:tcW w:w="1213" w:type="dxa"/>
            <w:tcBorders>
              <w:top w:val="nil"/>
              <w:left w:val="nil"/>
              <w:bottom w:val="nil"/>
              <w:right w:val="nil"/>
            </w:tcBorders>
            <w:shd w:val="clear" w:color="auto" w:fill="auto"/>
            <w:noWrap/>
            <w:vAlign w:val="center"/>
            <w:hideMark/>
          </w:tcPr>
          <w:p w14:paraId="043E2305" w14:textId="593D5A98" w:rsidR="001943CF" w:rsidRPr="00D004CE" w:rsidRDefault="001943CF" w:rsidP="001943CF">
            <w:pPr>
              <w:spacing w:line="240" w:lineRule="auto"/>
              <w:rPr>
                <w:sz w:val="20"/>
                <w:szCs w:val="20"/>
                <w:lang w:eastAsia="zh-CN"/>
              </w:rPr>
            </w:pPr>
            <w:r>
              <w:rPr>
                <w:color w:val="000000"/>
                <w:sz w:val="20"/>
                <w:szCs w:val="20"/>
              </w:rPr>
              <w:t>506</w:t>
            </w:r>
          </w:p>
        </w:tc>
        <w:tc>
          <w:tcPr>
            <w:tcW w:w="1973" w:type="dxa"/>
            <w:tcBorders>
              <w:top w:val="nil"/>
              <w:left w:val="nil"/>
              <w:bottom w:val="nil"/>
              <w:right w:val="nil"/>
            </w:tcBorders>
            <w:shd w:val="clear" w:color="auto" w:fill="auto"/>
            <w:noWrap/>
            <w:vAlign w:val="center"/>
            <w:hideMark/>
          </w:tcPr>
          <w:p w14:paraId="5ED21FBA" w14:textId="44F42791" w:rsidR="001943CF" w:rsidRPr="00D004CE" w:rsidRDefault="001943CF" w:rsidP="001943CF">
            <w:pPr>
              <w:spacing w:line="240" w:lineRule="auto"/>
              <w:rPr>
                <w:sz w:val="20"/>
                <w:szCs w:val="20"/>
                <w:lang w:eastAsia="zh-CN"/>
              </w:rPr>
            </w:pPr>
            <w:r>
              <w:rPr>
                <w:color w:val="000000"/>
                <w:sz w:val="20"/>
                <w:szCs w:val="20"/>
              </w:rPr>
              <w:t>246,500</w:t>
            </w:r>
          </w:p>
        </w:tc>
        <w:tc>
          <w:tcPr>
            <w:tcW w:w="1950" w:type="dxa"/>
            <w:tcBorders>
              <w:top w:val="nil"/>
              <w:left w:val="nil"/>
              <w:bottom w:val="nil"/>
              <w:right w:val="nil"/>
            </w:tcBorders>
            <w:shd w:val="clear" w:color="auto" w:fill="auto"/>
            <w:noWrap/>
            <w:vAlign w:val="center"/>
            <w:hideMark/>
          </w:tcPr>
          <w:p w14:paraId="3E180327" w14:textId="1784ACDA"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29A5602F" w14:textId="77777777" w:rsidTr="001943CF">
        <w:trPr>
          <w:trHeight w:val="256"/>
          <w:jc w:val="center"/>
        </w:trPr>
        <w:tc>
          <w:tcPr>
            <w:tcW w:w="3189" w:type="dxa"/>
            <w:shd w:val="clear" w:color="auto" w:fill="auto"/>
            <w:noWrap/>
            <w:vAlign w:val="bottom"/>
            <w:hideMark/>
          </w:tcPr>
          <w:p w14:paraId="701B7A79" w14:textId="77777777" w:rsidR="001943CF" w:rsidRPr="00D004CE" w:rsidRDefault="001943CF" w:rsidP="001943CF">
            <w:pPr>
              <w:spacing w:line="240" w:lineRule="auto"/>
              <w:ind w:left="567"/>
              <w:rPr>
                <w:sz w:val="20"/>
                <w:szCs w:val="20"/>
                <w:lang w:eastAsia="zh-CN"/>
              </w:rPr>
            </w:pPr>
            <w:r w:rsidRPr="00D004CE">
              <w:rPr>
                <w:sz w:val="20"/>
                <w:szCs w:val="20"/>
                <w:lang w:eastAsia="zh-CN"/>
              </w:rPr>
              <w:t>Brent</w:t>
            </w:r>
          </w:p>
        </w:tc>
        <w:tc>
          <w:tcPr>
            <w:tcW w:w="1213" w:type="dxa"/>
            <w:tcBorders>
              <w:top w:val="nil"/>
              <w:left w:val="nil"/>
              <w:bottom w:val="nil"/>
              <w:right w:val="nil"/>
            </w:tcBorders>
            <w:shd w:val="clear" w:color="auto" w:fill="auto"/>
            <w:noWrap/>
            <w:vAlign w:val="center"/>
            <w:hideMark/>
          </w:tcPr>
          <w:p w14:paraId="693663E6" w14:textId="741051EA" w:rsidR="001943CF" w:rsidRPr="00D004CE" w:rsidRDefault="001943CF" w:rsidP="001943CF">
            <w:pPr>
              <w:spacing w:line="240" w:lineRule="auto"/>
              <w:rPr>
                <w:sz w:val="20"/>
                <w:szCs w:val="20"/>
                <w:lang w:eastAsia="zh-CN"/>
              </w:rPr>
            </w:pPr>
            <w:r>
              <w:rPr>
                <w:color w:val="000000"/>
                <w:sz w:val="20"/>
                <w:szCs w:val="20"/>
              </w:rPr>
              <w:t>997</w:t>
            </w:r>
          </w:p>
        </w:tc>
        <w:tc>
          <w:tcPr>
            <w:tcW w:w="1973" w:type="dxa"/>
            <w:tcBorders>
              <w:top w:val="nil"/>
              <w:left w:val="nil"/>
              <w:bottom w:val="nil"/>
              <w:right w:val="nil"/>
            </w:tcBorders>
            <w:shd w:val="clear" w:color="auto" w:fill="auto"/>
            <w:noWrap/>
            <w:vAlign w:val="center"/>
            <w:hideMark/>
          </w:tcPr>
          <w:p w14:paraId="66A356C7" w14:textId="366C14DF" w:rsidR="001943CF" w:rsidRPr="00D004CE" w:rsidRDefault="001943CF" w:rsidP="001943CF">
            <w:pPr>
              <w:spacing w:line="240" w:lineRule="auto"/>
              <w:rPr>
                <w:sz w:val="20"/>
                <w:szCs w:val="20"/>
                <w:lang w:eastAsia="zh-CN"/>
              </w:rPr>
            </w:pPr>
            <w:r>
              <w:rPr>
                <w:color w:val="000000"/>
                <w:sz w:val="20"/>
                <w:szCs w:val="20"/>
              </w:rPr>
              <w:t>339,800</w:t>
            </w:r>
          </w:p>
        </w:tc>
        <w:tc>
          <w:tcPr>
            <w:tcW w:w="1950" w:type="dxa"/>
            <w:tcBorders>
              <w:top w:val="nil"/>
              <w:left w:val="nil"/>
              <w:bottom w:val="nil"/>
              <w:right w:val="nil"/>
            </w:tcBorders>
            <w:shd w:val="clear" w:color="auto" w:fill="auto"/>
            <w:noWrap/>
            <w:vAlign w:val="center"/>
            <w:hideMark/>
          </w:tcPr>
          <w:p w14:paraId="23450389" w14:textId="46CE71BE"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53EDFA00" w14:textId="77777777" w:rsidTr="001943CF">
        <w:trPr>
          <w:trHeight w:val="256"/>
          <w:jc w:val="center"/>
        </w:trPr>
        <w:tc>
          <w:tcPr>
            <w:tcW w:w="3189" w:type="dxa"/>
            <w:shd w:val="clear" w:color="auto" w:fill="auto"/>
            <w:noWrap/>
            <w:vAlign w:val="bottom"/>
            <w:hideMark/>
          </w:tcPr>
          <w:p w14:paraId="4867B481" w14:textId="77777777" w:rsidR="001943CF" w:rsidRPr="00D004CE" w:rsidRDefault="001943CF" w:rsidP="001943CF">
            <w:pPr>
              <w:spacing w:line="240" w:lineRule="auto"/>
              <w:ind w:left="567"/>
              <w:rPr>
                <w:sz w:val="20"/>
                <w:szCs w:val="20"/>
                <w:lang w:eastAsia="zh-CN"/>
              </w:rPr>
            </w:pPr>
            <w:r w:rsidRPr="00D004CE">
              <w:rPr>
                <w:sz w:val="20"/>
                <w:szCs w:val="20"/>
                <w:lang w:eastAsia="zh-CN"/>
              </w:rPr>
              <w:t>Bromley</w:t>
            </w:r>
          </w:p>
        </w:tc>
        <w:tc>
          <w:tcPr>
            <w:tcW w:w="1213" w:type="dxa"/>
            <w:tcBorders>
              <w:top w:val="nil"/>
              <w:left w:val="nil"/>
              <w:bottom w:val="nil"/>
              <w:right w:val="nil"/>
            </w:tcBorders>
            <w:shd w:val="clear" w:color="auto" w:fill="auto"/>
            <w:noWrap/>
            <w:vAlign w:val="center"/>
            <w:hideMark/>
          </w:tcPr>
          <w:p w14:paraId="4D849300" w14:textId="6D67615E" w:rsidR="001943CF" w:rsidRPr="00D004CE" w:rsidRDefault="001943CF" w:rsidP="001943CF">
            <w:pPr>
              <w:spacing w:line="240" w:lineRule="auto"/>
              <w:rPr>
                <w:sz w:val="20"/>
                <w:szCs w:val="20"/>
                <w:lang w:eastAsia="zh-CN"/>
              </w:rPr>
            </w:pPr>
            <w:r>
              <w:rPr>
                <w:color w:val="000000"/>
                <w:sz w:val="20"/>
                <w:szCs w:val="20"/>
              </w:rPr>
              <w:t>741</w:t>
            </w:r>
          </w:p>
        </w:tc>
        <w:tc>
          <w:tcPr>
            <w:tcW w:w="1973" w:type="dxa"/>
            <w:tcBorders>
              <w:top w:val="nil"/>
              <w:left w:val="nil"/>
              <w:bottom w:val="nil"/>
              <w:right w:val="nil"/>
            </w:tcBorders>
            <w:shd w:val="clear" w:color="auto" w:fill="auto"/>
            <w:noWrap/>
            <w:vAlign w:val="center"/>
            <w:hideMark/>
          </w:tcPr>
          <w:p w14:paraId="7208548B" w14:textId="0D711E50" w:rsidR="001943CF" w:rsidRPr="00D004CE" w:rsidRDefault="001943CF" w:rsidP="001943CF">
            <w:pPr>
              <w:spacing w:line="240" w:lineRule="auto"/>
              <w:rPr>
                <w:sz w:val="20"/>
                <w:szCs w:val="20"/>
                <w:lang w:eastAsia="zh-CN"/>
              </w:rPr>
            </w:pPr>
            <w:r>
              <w:rPr>
                <w:color w:val="000000"/>
                <w:sz w:val="20"/>
                <w:szCs w:val="20"/>
              </w:rPr>
              <w:t>330,000</w:t>
            </w:r>
          </w:p>
        </w:tc>
        <w:tc>
          <w:tcPr>
            <w:tcW w:w="1950" w:type="dxa"/>
            <w:tcBorders>
              <w:top w:val="nil"/>
              <w:left w:val="nil"/>
              <w:bottom w:val="nil"/>
              <w:right w:val="nil"/>
            </w:tcBorders>
            <w:shd w:val="clear" w:color="auto" w:fill="auto"/>
            <w:noWrap/>
            <w:vAlign w:val="center"/>
            <w:hideMark/>
          </w:tcPr>
          <w:p w14:paraId="44A047C4" w14:textId="10D9962D" w:rsidR="001943CF" w:rsidRPr="00D004CE" w:rsidRDefault="001943CF" w:rsidP="001943CF">
            <w:pPr>
              <w:spacing w:line="240" w:lineRule="auto"/>
              <w:rPr>
                <w:sz w:val="20"/>
                <w:szCs w:val="20"/>
                <w:lang w:eastAsia="zh-CN"/>
              </w:rPr>
            </w:pPr>
            <w:r>
              <w:rPr>
                <w:color w:val="000000"/>
                <w:sz w:val="20"/>
                <w:szCs w:val="20"/>
              </w:rPr>
              <w:t>0.22%</w:t>
            </w:r>
          </w:p>
        </w:tc>
      </w:tr>
      <w:tr w:rsidR="001943CF" w:rsidRPr="00D004CE" w14:paraId="6EEA0B7C" w14:textId="77777777" w:rsidTr="001943CF">
        <w:trPr>
          <w:trHeight w:val="256"/>
          <w:jc w:val="center"/>
        </w:trPr>
        <w:tc>
          <w:tcPr>
            <w:tcW w:w="3189" w:type="dxa"/>
            <w:shd w:val="clear" w:color="auto" w:fill="auto"/>
            <w:noWrap/>
            <w:vAlign w:val="bottom"/>
            <w:hideMark/>
          </w:tcPr>
          <w:p w14:paraId="6B9CBCFF" w14:textId="77777777" w:rsidR="001943CF" w:rsidRPr="00D004CE" w:rsidRDefault="001943CF" w:rsidP="001943CF">
            <w:pPr>
              <w:spacing w:line="240" w:lineRule="auto"/>
              <w:ind w:left="567"/>
              <w:rPr>
                <w:sz w:val="20"/>
                <w:szCs w:val="20"/>
                <w:lang w:eastAsia="zh-CN"/>
              </w:rPr>
            </w:pPr>
            <w:r w:rsidRPr="00D004CE">
              <w:rPr>
                <w:sz w:val="20"/>
                <w:szCs w:val="20"/>
                <w:lang w:eastAsia="zh-CN"/>
              </w:rPr>
              <w:t>Croydon</w:t>
            </w:r>
          </w:p>
        </w:tc>
        <w:tc>
          <w:tcPr>
            <w:tcW w:w="1213" w:type="dxa"/>
            <w:tcBorders>
              <w:top w:val="nil"/>
              <w:left w:val="nil"/>
              <w:bottom w:val="nil"/>
              <w:right w:val="nil"/>
            </w:tcBorders>
            <w:shd w:val="clear" w:color="auto" w:fill="auto"/>
            <w:noWrap/>
            <w:vAlign w:val="center"/>
            <w:hideMark/>
          </w:tcPr>
          <w:p w14:paraId="770B6B29" w14:textId="20547843" w:rsidR="001943CF" w:rsidRPr="00D004CE" w:rsidRDefault="001943CF" w:rsidP="001943CF">
            <w:pPr>
              <w:spacing w:line="240" w:lineRule="auto"/>
              <w:rPr>
                <w:sz w:val="20"/>
                <w:szCs w:val="20"/>
                <w:lang w:eastAsia="zh-CN"/>
              </w:rPr>
            </w:pPr>
            <w:r>
              <w:rPr>
                <w:color w:val="000000"/>
                <w:sz w:val="20"/>
                <w:szCs w:val="20"/>
              </w:rPr>
              <w:t>1,112</w:t>
            </w:r>
          </w:p>
        </w:tc>
        <w:tc>
          <w:tcPr>
            <w:tcW w:w="1973" w:type="dxa"/>
            <w:tcBorders>
              <w:top w:val="nil"/>
              <w:left w:val="nil"/>
              <w:bottom w:val="nil"/>
              <w:right w:val="nil"/>
            </w:tcBorders>
            <w:shd w:val="clear" w:color="auto" w:fill="auto"/>
            <w:noWrap/>
            <w:vAlign w:val="center"/>
            <w:hideMark/>
          </w:tcPr>
          <w:p w14:paraId="0C1AECB9" w14:textId="1AA6163F" w:rsidR="001943CF" w:rsidRPr="00D004CE" w:rsidRDefault="001943CF" w:rsidP="001943CF">
            <w:pPr>
              <w:spacing w:line="240" w:lineRule="auto"/>
              <w:rPr>
                <w:sz w:val="20"/>
                <w:szCs w:val="20"/>
                <w:lang w:eastAsia="zh-CN"/>
              </w:rPr>
            </w:pPr>
            <w:r>
              <w:rPr>
                <w:color w:val="000000"/>
                <w:sz w:val="20"/>
                <w:szCs w:val="20"/>
              </w:rPr>
              <w:t>390,800</w:t>
            </w:r>
          </w:p>
        </w:tc>
        <w:tc>
          <w:tcPr>
            <w:tcW w:w="1950" w:type="dxa"/>
            <w:tcBorders>
              <w:top w:val="nil"/>
              <w:left w:val="nil"/>
              <w:bottom w:val="nil"/>
              <w:right w:val="nil"/>
            </w:tcBorders>
            <w:shd w:val="clear" w:color="auto" w:fill="auto"/>
            <w:noWrap/>
            <w:vAlign w:val="center"/>
            <w:hideMark/>
          </w:tcPr>
          <w:p w14:paraId="7FF82D2D" w14:textId="3081F731"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4C73398B" w14:textId="77777777" w:rsidTr="001943CF">
        <w:trPr>
          <w:trHeight w:val="256"/>
          <w:jc w:val="center"/>
        </w:trPr>
        <w:tc>
          <w:tcPr>
            <w:tcW w:w="3189" w:type="dxa"/>
            <w:shd w:val="clear" w:color="auto" w:fill="auto"/>
            <w:noWrap/>
            <w:vAlign w:val="bottom"/>
            <w:hideMark/>
          </w:tcPr>
          <w:p w14:paraId="23C782DE" w14:textId="77777777" w:rsidR="001943CF" w:rsidRPr="00D004CE" w:rsidRDefault="001943CF" w:rsidP="001943CF">
            <w:pPr>
              <w:spacing w:line="240" w:lineRule="auto"/>
              <w:ind w:left="567"/>
              <w:rPr>
                <w:sz w:val="20"/>
                <w:szCs w:val="20"/>
                <w:lang w:eastAsia="zh-CN"/>
              </w:rPr>
            </w:pPr>
            <w:r w:rsidRPr="00D004CE">
              <w:rPr>
                <w:sz w:val="20"/>
                <w:szCs w:val="20"/>
                <w:lang w:eastAsia="zh-CN"/>
              </w:rPr>
              <w:t>Ealing</w:t>
            </w:r>
          </w:p>
        </w:tc>
        <w:tc>
          <w:tcPr>
            <w:tcW w:w="1213" w:type="dxa"/>
            <w:tcBorders>
              <w:top w:val="nil"/>
              <w:left w:val="nil"/>
              <w:bottom w:val="nil"/>
              <w:right w:val="nil"/>
            </w:tcBorders>
            <w:shd w:val="clear" w:color="auto" w:fill="auto"/>
            <w:noWrap/>
            <w:vAlign w:val="center"/>
            <w:hideMark/>
          </w:tcPr>
          <w:p w14:paraId="37F44B00" w14:textId="3FF6C5FB" w:rsidR="001943CF" w:rsidRPr="00D004CE" w:rsidRDefault="001943CF" w:rsidP="001943CF">
            <w:pPr>
              <w:spacing w:line="240" w:lineRule="auto"/>
              <w:rPr>
                <w:sz w:val="20"/>
                <w:szCs w:val="20"/>
                <w:lang w:eastAsia="zh-CN"/>
              </w:rPr>
            </w:pPr>
            <w:r>
              <w:rPr>
                <w:color w:val="000000"/>
                <w:sz w:val="20"/>
                <w:szCs w:val="20"/>
              </w:rPr>
              <w:t>1,065</w:t>
            </w:r>
          </w:p>
        </w:tc>
        <w:tc>
          <w:tcPr>
            <w:tcW w:w="1973" w:type="dxa"/>
            <w:tcBorders>
              <w:top w:val="nil"/>
              <w:left w:val="nil"/>
              <w:bottom w:val="nil"/>
              <w:right w:val="nil"/>
            </w:tcBorders>
            <w:shd w:val="clear" w:color="auto" w:fill="auto"/>
            <w:noWrap/>
            <w:vAlign w:val="center"/>
            <w:hideMark/>
          </w:tcPr>
          <w:p w14:paraId="31EE1C5D" w14:textId="5A590137" w:rsidR="001943CF" w:rsidRPr="00D004CE" w:rsidRDefault="001943CF" w:rsidP="001943CF">
            <w:pPr>
              <w:spacing w:line="240" w:lineRule="auto"/>
              <w:rPr>
                <w:sz w:val="20"/>
                <w:szCs w:val="20"/>
                <w:lang w:eastAsia="zh-CN"/>
              </w:rPr>
            </w:pPr>
            <w:r>
              <w:rPr>
                <w:color w:val="000000"/>
                <w:sz w:val="20"/>
                <w:szCs w:val="20"/>
              </w:rPr>
              <w:t>367,100</w:t>
            </w:r>
          </w:p>
        </w:tc>
        <w:tc>
          <w:tcPr>
            <w:tcW w:w="1950" w:type="dxa"/>
            <w:tcBorders>
              <w:top w:val="nil"/>
              <w:left w:val="nil"/>
              <w:bottom w:val="nil"/>
              <w:right w:val="nil"/>
            </w:tcBorders>
            <w:shd w:val="clear" w:color="auto" w:fill="auto"/>
            <w:noWrap/>
            <w:vAlign w:val="center"/>
            <w:hideMark/>
          </w:tcPr>
          <w:p w14:paraId="16C2DBB4" w14:textId="7BE93F66"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6B102335" w14:textId="77777777" w:rsidTr="001943CF">
        <w:trPr>
          <w:trHeight w:val="256"/>
          <w:jc w:val="center"/>
        </w:trPr>
        <w:tc>
          <w:tcPr>
            <w:tcW w:w="3189" w:type="dxa"/>
            <w:shd w:val="clear" w:color="auto" w:fill="auto"/>
            <w:noWrap/>
            <w:vAlign w:val="bottom"/>
            <w:hideMark/>
          </w:tcPr>
          <w:p w14:paraId="7B736953" w14:textId="77777777" w:rsidR="001943CF" w:rsidRPr="00D004CE" w:rsidRDefault="001943CF" w:rsidP="001943CF">
            <w:pPr>
              <w:spacing w:line="240" w:lineRule="auto"/>
              <w:ind w:left="567"/>
              <w:rPr>
                <w:sz w:val="20"/>
                <w:szCs w:val="20"/>
                <w:lang w:eastAsia="zh-CN"/>
              </w:rPr>
            </w:pPr>
            <w:r w:rsidRPr="00D004CE">
              <w:rPr>
                <w:sz w:val="20"/>
                <w:szCs w:val="20"/>
                <w:lang w:eastAsia="zh-CN"/>
              </w:rPr>
              <w:t>Enfield</w:t>
            </w:r>
          </w:p>
        </w:tc>
        <w:tc>
          <w:tcPr>
            <w:tcW w:w="1213" w:type="dxa"/>
            <w:tcBorders>
              <w:top w:val="nil"/>
              <w:left w:val="nil"/>
              <w:bottom w:val="nil"/>
              <w:right w:val="nil"/>
            </w:tcBorders>
            <w:shd w:val="clear" w:color="auto" w:fill="auto"/>
            <w:noWrap/>
            <w:vAlign w:val="center"/>
            <w:hideMark/>
          </w:tcPr>
          <w:p w14:paraId="159CA192" w14:textId="27AA5CC6" w:rsidR="001943CF" w:rsidRPr="00D004CE" w:rsidRDefault="001943CF" w:rsidP="001943CF">
            <w:pPr>
              <w:spacing w:line="240" w:lineRule="auto"/>
              <w:rPr>
                <w:sz w:val="20"/>
                <w:szCs w:val="20"/>
                <w:lang w:eastAsia="zh-CN"/>
              </w:rPr>
            </w:pPr>
            <w:r>
              <w:rPr>
                <w:color w:val="000000"/>
                <w:sz w:val="20"/>
                <w:szCs w:val="20"/>
              </w:rPr>
              <w:t>1,120</w:t>
            </w:r>
          </w:p>
        </w:tc>
        <w:tc>
          <w:tcPr>
            <w:tcW w:w="1973" w:type="dxa"/>
            <w:tcBorders>
              <w:top w:val="nil"/>
              <w:left w:val="nil"/>
              <w:bottom w:val="nil"/>
              <w:right w:val="nil"/>
            </w:tcBorders>
            <w:shd w:val="clear" w:color="auto" w:fill="auto"/>
            <w:noWrap/>
            <w:vAlign w:val="center"/>
            <w:hideMark/>
          </w:tcPr>
          <w:p w14:paraId="34EF20CD" w14:textId="56B2D3A1" w:rsidR="001943CF" w:rsidRPr="00D004CE" w:rsidRDefault="001943CF" w:rsidP="001943CF">
            <w:pPr>
              <w:spacing w:line="240" w:lineRule="auto"/>
              <w:rPr>
                <w:sz w:val="20"/>
                <w:szCs w:val="20"/>
                <w:lang w:eastAsia="zh-CN"/>
              </w:rPr>
            </w:pPr>
            <w:r>
              <w:rPr>
                <w:color w:val="000000"/>
                <w:sz w:val="20"/>
                <w:szCs w:val="20"/>
              </w:rPr>
              <w:t>330,000</w:t>
            </w:r>
          </w:p>
        </w:tc>
        <w:tc>
          <w:tcPr>
            <w:tcW w:w="1950" w:type="dxa"/>
            <w:tcBorders>
              <w:top w:val="nil"/>
              <w:left w:val="nil"/>
              <w:bottom w:val="nil"/>
              <w:right w:val="nil"/>
            </w:tcBorders>
            <w:shd w:val="clear" w:color="auto" w:fill="auto"/>
            <w:noWrap/>
            <w:vAlign w:val="center"/>
            <w:hideMark/>
          </w:tcPr>
          <w:p w14:paraId="54CA2C3E" w14:textId="78829451" w:rsidR="001943CF" w:rsidRPr="00D004CE" w:rsidRDefault="001943CF" w:rsidP="001943CF">
            <w:pPr>
              <w:spacing w:line="240" w:lineRule="auto"/>
              <w:rPr>
                <w:sz w:val="20"/>
                <w:szCs w:val="20"/>
                <w:lang w:eastAsia="zh-CN"/>
              </w:rPr>
            </w:pPr>
            <w:r>
              <w:rPr>
                <w:color w:val="000000"/>
                <w:sz w:val="20"/>
                <w:szCs w:val="20"/>
              </w:rPr>
              <w:t>0.34%</w:t>
            </w:r>
          </w:p>
        </w:tc>
      </w:tr>
      <w:tr w:rsidR="001943CF" w:rsidRPr="00D004CE" w14:paraId="2E72258C" w14:textId="77777777" w:rsidTr="001943CF">
        <w:trPr>
          <w:trHeight w:val="256"/>
          <w:jc w:val="center"/>
        </w:trPr>
        <w:tc>
          <w:tcPr>
            <w:tcW w:w="3189" w:type="dxa"/>
            <w:shd w:val="clear" w:color="auto" w:fill="auto"/>
            <w:noWrap/>
            <w:vAlign w:val="bottom"/>
            <w:hideMark/>
          </w:tcPr>
          <w:p w14:paraId="65239C8A" w14:textId="77777777" w:rsidR="001943CF" w:rsidRPr="00D004CE" w:rsidRDefault="001943CF" w:rsidP="001943CF">
            <w:pPr>
              <w:spacing w:line="240" w:lineRule="auto"/>
              <w:ind w:left="567"/>
              <w:rPr>
                <w:sz w:val="20"/>
                <w:szCs w:val="20"/>
                <w:lang w:eastAsia="zh-CN"/>
              </w:rPr>
            </w:pPr>
            <w:r w:rsidRPr="00D004CE">
              <w:rPr>
                <w:sz w:val="20"/>
                <w:szCs w:val="20"/>
                <w:lang w:eastAsia="zh-CN"/>
              </w:rPr>
              <w:t>Greenwich</w:t>
            </w:r>
          </w:p>
        </w:tc>
        <w:tc>
          <w:tcPr>
            <w:tcW w:w="1213" w:type="dxa"/>
            <w:tcBorders>
              <w:top w:val="nil"/>
              <w:left w:val="nil"/>
              <w:bottom w:val="nil"/>
              <w:right w:val="nil"/>
            </w:tcBorders>
            <w:shd w:val="clear" w:color="auto" w:fill="auto"/>
            <w:noWrap/>
            <w:vAlign w:val="center"/>
            <w:hideMark/>
          </w:tcPr>
          <w:p w14:paraId="223956BE" w14:textId="1DB65A85" w:rsidR="001943CF" w:rsidRPr="00D004CE" w:rsidRDefault="001943CF" w:rsidP="001943CF">
            <w:pPr>
              <w:spacing w:line="240" w:lineRule="auto"/>
              <w:rPr>
                <w:sz w:val="20"/>
                <w:szCs w:val="20"/>
                <w:lang w:eastAsia="zh-CN"/>
              </w:rPr>
            </w:pPr>
            <w:r>
              <w:rPr>
                <w:color w:val="000000"/>
                <w:sz w:val="20"/>
                <w:szCs w:val="20"/>
              </w:rPr>
              <w:t>807</w:t>
            </w:r>
          </w:p>
        </w:tc>
        <w:tc>
          <w:tcPr>
            <w:tcW w:w="1973" w:type="dxa"/>
            <w:tcBorders>
              <w:top w:val="nil"/>
              <w:left w:val="nil"/>
              <w:bottom w:val="nil"/>
              <w:right w:val="nil"/>
            </w:tcBorders>
            <w:shd w:val="clear" w:color="auto" w:fill="auto"/>
            <w:noWrap/>
            <w:vAlign w:val="center"/>
            <w:hideMark/>
          </w:tcPr>
          <w:p w14:paraId="0CC16D20" w14:textId="6AAF6BB7" w:rsidR="001943CF" w:rsidRPr="00D004CE" w:rsidRDefault="001943CF" w:rsidP="001943CF">
            <w:pPr>
              <w:spacing w:line="240" w:lineRule="auto"/>
              <w:rPr>
                <w:sz w:val="20"/>
                <w:szCs w:val="20"/>
                <w:lang w:eastAsia="zh-CN"/>
              </w:rPr>
            </w:pPr>
            <w:r>
              <w:rPr>
                <w:color w:val="000000"/>
                <w:sz w:val="20"/>
                <w:szCs w:val="20"/>
              </w:rPr>
              <w:t>289,100</w:t>
            </w:r>
          </w:p>
        </w:tc>
        <w:tc>
          <w:tcPr>
            <w:tcW w:w="1950" w:type="dxa"/>
            <w:tcBorders>
              <w:top w:val="nil"/>
              <w:left w:val="nil"/>
              <w:bottom w:val="nil"/>
              <w:right w:val="nil"/>
            </w:tcBorders>
            <w:shd w:val="clear" w:color="auto" w:fill="auto"/>
            <w:noWrap/>
            <w:vAlign w:val="center"/>
            <w:hideMark/>
          </w:tcPr>
          <w:p w14:paraId="73841DA5" w14:textId="10902D2B"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755CE225" w14:textId="77777777" w:rsidTr="001943CF">
        <w:trPr>
          <w:trHeight w:val="256"/>
          <w:jc w:val="center"/>
        </w:trPr>
        <w:tc>
          <w:tcPr>
            <w:tcW w:w="3189" w:type="dxa"/>
            <w:shd w:val="clear" w:color="auto" w:fill="auto"/>
            <w:noWrap/>
            <w:vAlign w:val="bottom"/>
            <w:hideMark/>
          </w:tcPr>
          <w:p w14:paraId="6C174732" w14:textId="31E9ADE4" w:rsidR="001943CF" w:rsidRPr="00D004CE" w:rsidRDefault="001943CF" w:rsidP="001943CF">
            <w:pPr>
              <w:spacing w:line="240" w:lineRule="auto"/>
              <w:ind w:left="567"/>
              <w:rPr>
                <w:sz w:val="20"/>
                <w:szCs w:val="20"/>
                <w:lang w:eastAsia="zh-CN"/>
              </w:rPr>
            </w:pPr>
            <w:r w:rsidRPr="00D004CE">
              <w:rPr>
                <w:sz w:val="20"/>
                <w:szCs w:val="20"/>
                <w:lang w:eastAsia="zh-CN"/>
              </w:rPr>
              <w:t>Haringey</w:t>
            </w:r>
          </w:p>
        </w:tc>
        <w:tc>
          <w:tcPr>
            <w:tcW w:w="1213" w:type="dxa"/>
            <w:tcBorders>
              <w:top w:val="nil"/>
              <w:left w:val="nil"/>
              <w:bottom w:val="nil"/>
              <w:right w:val="nil"/>
            </w:tcBorders>
            <w:shd w:val="clear" w:color="auto" w:fill="auto"/>
            <w:noWrap/>
            <w:vAlign w:val="center"/>
            <w:hideMark/>
          </w:tcPr>
          <w:p w14:paraId="5413331D" w14:textId="4DE3D745" w:rsidR="001943CF" w:rsidRPr="00D004CE" w:rsidRDefault="001943CF" w:rsidP="001943CF">
            <w:pPr>
              <w:spacing w:line="240" w:lineRule="auto"/>
              <w:rPr>
                <w:sz w:val="20"/>
                <w:szCs w:val="20"/>
                <w:lang w:eastAsia="zh-CN"/>
              </w:rPr>
            </w:pPr>
            <w:r>
              <w:rPr>
                <w:color w:val="000000"/>
                <w:sz w:val="20"/>
                <w:szCs w:val="20"/>
              </w:rPr>
              <w:t>683</w:t>
            </w:r>
          </w:p>
        </w:tc>
        <w:tc>
          <w:tcPr>
            <w:tcW w:w="1973" w:type="dxa"/>
            <w:tcBorders>
              <w:top w:val="nil"/>
              <w:left w:val="nil"/>
              <w:bottom w:val="nil"/>
              <w:right w:val="nil"/>
            </w:tcBorders>
            <w:shd w:val="clear" w:color="auto" w:fill="auto"/>
            <w:noWrap/>
            <w:vAlign w:val="center"/>
            <w:hideMark/>
          </w:tcPr>
          <w:p w14:paraId="7F9CB360" w14:textId="2CC1F947" w:rsidR="001943CF" w:rsidRPr="00D004CE" w:rsidRDefault="001943CF" w:rsidP="001943CF">
            <w:pPr>
              <w:spacing w:line="240" w:lineRule="auto"/>
              <w:rPr>
                <w:sz w:val="20"/>
                <w:szCs w:val="20"/>
                <w:lang w:eastAsia="zh-CN"/>
              </w:rPr>
            </w:pPr>
            <w:r>
              <w:rPr>
                <w:color w:val="000000"/>
                <w:sz w:val="20"/>
                <w:szCs w:val="20"/>
              </w:rPr>
              <w:t>264,200</w:t>
            </w:r>
          </w:p>
        </w:tc>
        <w:tc>
          <w:tcPr>
            <w:tcW w:w="1950" w:type="dxa"/>
            <w:tcBorders>
              <w:top w:val="nil"/>
              <w:left w:val="nil"/>
              <w:bottom w:val="nil"/>
              <w:right w:val="nil"/>
            </w:tcBorders>
            <w:shd w:val="clear" w:color="auto" w:fill="auto"/>
            <w:noWrap/>
            <w:vAlign w:val="center"/>
            <w:hideMark/>
          </w:tcPr>
          <w:p w14:paraId="399A73E5" w14:textId="0F5D0287"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0ABB2DD4" w14:textId="77777777" w:rsidTr="001943CF">
        <w:trPr>
          <w:trHeight w:val="256"/>
          <w:jc w:val="center"/>
        </w:trPr>
        <w:tc>
          <w:tcPr>
            <w:tcW w:w="3189" w:type="dxa"/>
            <w:shd w:val="clear" w:color="auto" w:fill="auto"/>
            <w:noWrap/>
            <w:vAlign w:val="bottom"/>
          </w:tcPr>
          <w:p w14:paraId="681E2EFA" w14:textId="46281448" w:rsidR="001943CF" w:rsidRPr="00D004CE" w:rsidRDefault="001943CF" w:rsidP="001943CF">
            <w:pPr>
              <w:spacing w:line="240" w:lineRule="auto"/>
              <w:ind w:left="567"/>
              <w:rPr>
                <w:sz w:val="20"/>
                <w:szCs w:val="20"/>
                <w:lang w:eastAsia="zh-CN"/>
              </w:rPr>
            </w:pPr>
            <w:r w:rsidRPr="00D004CE">
              <w:rPr>
                <w:sz w:val="20"/>
                <w:szCs w:val="20"/>
                <w:lang w:eastAsia="zh-CN"/>
              </w:rPr>
              <w:t>Harrow</w:t>
            </w:r>
          </w:p>
        </w:tc>
        <w:tc>
          <w:tcPr>
            <w:tcW w:w="1213" w:type="dxa"/>
            <w:tcBorders>
              <w:top w:val="nil"/>
              <w:left w:val="nil"/>
              <w:bottom w:val="nil"/>
              <w:right w:val="nil"/>
            </w:tcBorders>
            <w:shd w:val="clear" w:color="auto" w:fill="auto"/>
            <w:noWrap/>
            <w:vAlign w:val="center"/>
          </w:tcPr>
          <w:p w14:paraId="68FD09F4" w14:textId="11DA88C4" w:rsidR="001943CF" w:rsidRPr="00D004CE" w:rsidRDefault="001943CF" w:rsidP="001943CF">
            <w:pPr>
              <w:spacing w:line="240" w:lineRule="auto"/>
              <w:rPr>
                <w:sz w:val="20"/>
                <w:szCs w:val="20"/>
                <w:lang w:eastAsia="zh-CN"/>
              </w:rPr>
            </w:pPr>
            <w:r>
              <w:rPr>
                <w:color w:val="000000"/>
                <w:sz w:val="20"/>
                <w:szCs w:val="20"/>
              </w:rPr>
              <w:t>421</w:t>
            </w:r>
          </w:p>
        </w:tc>
        <w:tc>
          <w:tcPr>
            <w:tcW w:w="1973" w:type="dxa"/>
            <w:tcBorders>
              <w:top w:val="nil"/>
              <w:left w:val="nil"/>
              <w:bottom w:val="nil"/>
              <w:right w:val="nil"/>
            </w:tcBorders>
            <w:shd w:val="clear" w:color="auto" w:fill="auto"/>
            <w:noWrap/>
            <w:vAlign w:val="center"/>
          </w:tcPr>
          <w:p w14:paraId="4E73CD60" w14:textId="0EBB8CFC" w:rsidR="001943CF" w:rsidRPr="00D004CE" w:rsidRDefault="001943CF" w:rsidP="001943CF">
            <w:pPr>
              <w:spacing w:line="240" w:lineRule="auto"/>
              <w:rPr>
                <w:sz w:val="20"/>
                <w:szCs w:val="20"/>
                <w:lang w:eastAsia="zh-CN"/>
              </w:rPr>
            </w:pPr>
            <w:r>
              <w:rPr>
                <w:color w:val="000000"/>
                <w:sz w:val="20"/>
                <w:szCs w:val="20"/>
              </w:rPr>
              <w:t>261,300</w:t>
            </w:r>
          </w:p>
        </w:tc>
        <w:tc>
          <w:tcPr>
            <w:tcW w:w="1950" w:type="dxa"/>
            <w:tcBorders>
              <w:top w:val="nil"/>
              <w:left w:val="nil"/>
              <w:bottom w:val="nil"/>
              <w:right w:val="nil"/>
            </w:tcBorders>
            <w:shd w:val="clear" w:color="auto" w:fill="auto"/>
            <w:noWrap/>
            <w:vAlign w:val="center"/>
          </w:tcPr>
          <w:p w14:paraId="4B9ABFC1" w14:textId="76B812B1" w:rsidR="001943CF" w:rsidRPr="00D004CE" w:rsidRDefault="001943CF" w:rsidP="001943CF">
            <w:pPr>
              <w:spacing w:line="240" w:lineRule="auto"/>
              <w:rPr>
                <w:sz w:val="20"/>
                <w:szCs w:val="20"/>
                <w:lang w:eastAsia="zh-CN"/>
              </w:rPr>
            </w:pPr>
            <w:r>
              <w:rPr>
                <w:color w:val="000000"/>
                <w:sz w:val="20"/>
                <w:szCs w:val="20"/>
              </w:rPr>
              <w:t>0.16%</w:t>
            </w:r>
          </w:p>
        </w:tc>
      </w:tr>
      <w:tr w:rsidR="001943CF" w:rsidRPr="00D004CE" w14:paraId="617F1EA6" w14:textId="77777777" w:rsidTr="001943CF">
        <w:trPr>
          <w:trHeight w:val="256"/>
          <w:jc w:val="center"/>
        </w:trPr>
        <w:tc>
          <w:tcPr>
            <w:tcW w:w="3189" w:type="dxa"/>
            <w:shd w:val="clear" w:color="auto" w:fill="auto"/>
            <w:noWrap/>
            <w:vAlign w:val="bottom"/>
            <w:hideMark/>
          </w:tcPr>
          <w:p w14:paraId="075C8A00" w14:textId="77777777" w:rsidR="001943CF" w:rsidRPr="00D004CE" w:rsidRDefault="001943CF" w:rsidP="001943CF">
            <w:pPr>
              <w:spacing w:line="240" w:lineRule="auto"/>
              <w:ind w:left="567"/>
              <w:rPr>
                <w:sz w:val="20"/>
                <w:szCs w:val="20"/>
                <w:lang w:eastAsia="zh-CN"/>
              </w:rPr>
            </w:pPr>
            <w:r w:rsidRPr="00D004CE">
              <w:rPr>
                <w:sz w:val="20"/>
                <w:szCs w:val="20"/>
                <w:lang w:eastAsia="zh-CN"/>
              </w:rPr>
              <w:t>Havering</w:t>
            </w:r>
          </w:p>
        </w:tc>
        <w:tc>
          <w:tcPr>
            <w:tcW w:w="1213" w:type="dxa"/>
            <w:tcBorders>
              <w:top w:val="nil"/>
              <w:left w:val="nil"/>
              <w:bottom w:val="nil"/>
              <w:right w:val="nil"/>
            </w:tcBorders>
            <w:shd w:val="clear" w:color="auto" w:fill="auto"/>
            <w:noWrap/>
            <w:vAlign w:val="center"/>
            <w:hideMark/>
          </w:tcPr>
          <w:p w14:paraId="0426CC7D" w14:textId="5F8EFDDA" w:rsidR="001943CF" w:rsidRPr="00D004CE" w:rsidRDefault="001943CF" w:rsidP="001943CF">
            <w:pPr>
              <w:spacing w:line="240" w:lineRule="auto"/>
              <w:rPr>
                <w:sz w:val="20"/>
                <w:szCs w:val="20"/>
                <w:lang w:eastAsia="zh-CN"/>
              </w:rPr>
            </w:pPr>
            <w:r>
              <w:rPr>
                <w:color w:val="000000"/>
                <w:sz w:val="20"/>
                <w:szCs w:val="20"/>
              </w:rPr>
              <w:t>683</w:t>
            </w:r>
          </w:p>
        </w:tc>
        <w:tc>
          <w:tcPr>
            <w:tcW w:w="1973" w:type="dxa"/>
            <w:tcBorders>
              <w:top w:val="nil"/>
              <w:left w:val="nil"/>
              <w:bottom w:val="nil"/>
              <w:right w:val="nil"/>
            </w:tcBorders>
            <w:shd w:val="clear" w:color="auto" w:fill="auto"/>
            <w:noWrap/>
            <w:vAlign w:val="center"/>
            <w:hideMark/>
          </w:tcPr>
          <w:p w14:paraId="5F7F8A82" w14:textId="187434A8" w:rsidR="001943CF" w:rsidRPr="00D004CE" w:rsidRDefault="001943CF" w:rsidP="001943CF">
            <w:pPr>
              <w:spacing w:line="240" w:lineRule="auto"/>
              <w:rPr>
                <w:sz w:val="20"/>
                <w:szCs w:val="20"/>
                <w:lang w:eastAsia="zh-CN"/>
              </w:rPr>
            </w:pPr>
            <w:r>
              <w:rPr>
                <w:color w:val="000000"/>
                <w:sz w:val="20"/>
                <w:szCs w:val="20"/>
              </w:rPr>
              <w:t>262,000</w:t>
            </w:r>
          </w:p>
        </w:tc>
        <w:tc>
          <w:tcPr>
            <w:tcW w:w="1950" w:type="dxa"/>
            <w:tcBorders>
              <w:top w:val="nil"/>
              <w:left w:val="nil"/>
              <w:bottom w:val="nil"/>
              <w:right w:val="nil"/>
            </w:tcBorders>
            <w:shd w:val="clear" w:color="auto" w:fill="auto"/>
            <w:noWrap/>
            <w:vAlign w:val="center"/>
            <w:hideMark/>
          </w:tcPr>
          <w:p w14:paraId="3AF198C9" w14:textId="65442D09"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60743E69" w14:textId="77777777" w:rsidTr="001943CF">
        <w:trPr>
          <w:trHeight w:val="256"/>
          <w:jc w:val="center"/>
        </w:trPr>
        <w:tc>
          <w:tcPr>
            <w:tcW w:w="3189" w:type="dxa"/>
            <w:shd w:val="clear" w:color="auto" w:fill="auto"/>
            <w:noWrap/>
            <w:vAlign w:val="bottom"/>
            <w:hideMark/>
          </w:tcPr>
          <w:p w14:paraId="64C7B905" w14:textId="77777777" w:rsidR="001943CF" w:rsidRPr="00D004CE" w:rsidRDefault="001943CF" w:rsidP="001943CF">
            <w:pPr>
              <w:spacing w:line="240" w:lineRule="auto"/>
              <w:ind w:left="567"/>
              <w:rPr>
                <w:sz w:val="20"/>
                <w:szCs w:val="20"/>
                <w:lang w:eastAsia="zh-CN"/>
              </w:rPr>
            </w:pPr>
            <w:r w:rsidRPr="00D004CE">
              <w:rPr>
                <w:sz w:val="20"/>
                <w:szCs w:val="20"/>
                <w:lang w:eastAsia="zh-CN"/>
              </w:rPr>
              <w:t>Hillingdon</w:t>
            </w:r>
          </w:p>
        </w:tc>
        <w:tc>
          <w:tcPr>
            <w:tcW w:w="1213" w:type="dxa"/>
            <w:tcBorders>
              <w:top w:val="nil"/>
              <w:left w:val="nil"/>
              <w:bottom w:val="nil"/>
              <w:right w:val="nil"/>
            </w:tcBorders>
            <w:shd w:val="clear" w:color="auto" w:fill="auto"/>
            <w:noWrap/>
            <w:vAlign w:val="center"/>
            <w:hideMark/>
          </w:tcPr>
          <w:p w14:paraId="5D11D22D" w14:textId="7ACA4372" w:rsidR="001943CF" w:rsidRPr="00D004CE" w:rsidRDefault="001943CF" w:rsidP="001943CF">
            <w:pPr>
              <w:spacing w:line="240" w:lineRule="auto"/>
              <w:rPr>
                <w:sz w:val="20"/>
                <w:szCs w:val="20"/>
                <w:lang w:eastAsia="zh-CN"/>
              </w:rPr>
            </w:pPr>
            <w:r>
              <w:rPr>
                <w:color w:val="000000"/>
                <w:sz w:val="20"/>
                <w:szCs w:val="20"/>
              </w:rPr>
              <w:t>708</w:t>
            </w:r>
          </w:p>
        </w:tc>
        <w:tc>
          <w:tcPr>
            <w:tcW w:w="1973" w:type="dxa"/>
            <w:tcBorders>
              <w:top w:val="nil"/>
              <w:left w:val="nil"/>
              <w:bottom w:val="nil"/>
              <w:right w:val="nil"/>
            </w:tcBorders>
            <w:shd w:val="clear" w:color="auto" w:fill="auto"/>
            <w:noWrap/>
            <w:vAlign w:val="center"/>
            <w:hideMark/>
          </w:tcPr>
          <w:p w14:paraId="0FB8EEA1" w14:textId="247026D7" w:rsidR="001943CF" w:rsidRPr="00D004CE" w:rsidRDefault="001943CF" w:rsidP="001943CF">
            <w:pPr>
              <w:spacing w:line="240" w:lineRule="auto"/>
              <w:rPr>
                <w:sz w:val="20"/>
                <w:szCs w:val="20"/>
                <w:lang w:eastAsia="zh-CN"/>
              </w:rPr>
            </w:pPr>
            <w:r>
              <w:rPr>
                <w:color w:val="000000"/>
                <w:sz w:val="20"/>
                <w:szCs w:val="20"/>
              </w:rPr>
              <w:t>305,900</w:t>
            </w:r>
          </w:p>
        </w:tc>
        <w:tc>
          <w:tcPr>
            <w:tcW w:w="1950" w:type="dxa"/>
            <w:tcBorders>
              <w:top w:val="nil"/>
              <w:left w:val="nil"/>
              <w:bottom w:val="nil"/>
              <w:right w:val="nil"/>
            </w:tcBorders>
            <w:shd w:val="clear" w:color="auto" w:fill="auto"/>
            <w:noWrap/>
            <w:vAlign w:val="center"/>
            <w:hideMark/>
          </w:tcPr>
          <w:p w14:paraId="44A747A4" w14:textId="6BD6483B" w:rsidR="001943CF" w:rsidRPr="00D004CE" w:rsidRDefault="001943CF" w:rsidP="001943CF">
            <w:pPr>
              <w:spacing w:line="240" w:lineRule="auto"/>
              <w:rPr>
                <w:sz w:val="20"/>
                <w:szCs w:val="20"/>
                <w:lang w:eastAsia="zh-CN"/>
              </w:rPr>
            </w:pPr>
            <w:r>
              <w:rPr>
                <w:color w:val="000000"/>
                <w:sz w:val="20"/>
                <w:szCs w:val="20"/>
              </w:rPr>
              <w:t>0.23%</w:t>
            </w:r>
          </w:p>
        </w:tc>
      </w:tr>
      <w:tr w:rsidR="001943CF" w:rsidRPr="00D004CE" w14:paraId="2611AC95" w14:textId="77777777" w:rsidTr="001943CF">
        <w:trPr>
          <w:trHeight w:val="256"/>
          <w:jc w:val="center"/>
        </w:trPr>
        <w:tc>
          <w:tcPr>
            <w:tcW w:w="3189" w:type="dxa"/>
            <w:shd w:val="clear" w:color="auto" w:fill="auto"/>
            <w:noWrap/>
            <w:vAlign w:val="bottom"/>
            <w:hideMark/>
          </w:tcPr>
          <w:p w14:paraId="668B2832" w14:textId="77777777" w:rsidR="001943CF" w:rsidRPr="00D004CE" w:rsidRDefault="001943CF" w:rsidP="001943CF">
            <w:pPr>
              <w:spacing w:line="240" w:lineRule="auto"/>
              <w:ind w:left="567"/>
              <w:rPr>
                <w:sz w:val="20"/>
                <w:szCs w:val="20"/>
                <w:lang w:eastAsia="zh-CN"/>
              </w:rPr>
            </w:pPr>
            <w:r w:rsidRPr="00D004CE">
              <w:rPr>
                <w:sz w:val="20"/>
                <w:szCs w:val="20"/>
                <w:lang w:eastAsia="zh-CN"/>
              </w:rPr>
              <w:t>Hounslow</w:t>
            </w:r>
          </w:p>
        </w:tc>
        <w:tc>
          <w:tcPr>
            <w:tcW w:w="1213" w:type="dxa"/>
            <w:tcBorders>
              <w:top w:val="nil"/>
              <w:left w:val="nil"/>
              <w:bottom w:val="nil"/>
              <w:right w:val="nil"/>
            </w:tcBorders>
            <w:shd w:val="clear" w:color="auto" w:fill="auto"/>
            <w:noWrap/>
            <w:vAlign w:val="center"/>
            <w:hideMark/>
          </w:tcPr>
          <w:p w14:paraId="0391EF25" w14:textId="4653A2BD" w:rsidR="001943CF" w:rsidRPr="00D004CE" w:rsidRDefault="001943CF" w:rsidP="001943CF">
            <w:pPr>
              <w:spacing w:line="240" w:lineRule="auto"/>
              <w:rPr>
                <w:sz w:val="20"/>
                <w:szCs w:val="20"/>
                <w:lang w:eastAsia="zh-CN"/>
              </w:rPr>
            </w:pPr>
            <w:r>
              <w:rPr>
                <w:color w:val="000000"/>
                <w:sz w:val="20"/>
                <w:szCs w:val="20"/>
              </w:rPr>
              <w:t>771</w:t>
            </w:r>
          </w:p>
        </w:tc>
        <w:tc>
          <w:tcPr>
            <w:tcW w:w="1973" w:type="dxa"/>
            <w:tcBorders>
              <w:top w:val="nil"/>
              <w:left w:val="nil"/>
              <w:bottom w:val="nil"/>
              <w:right w:val="nil"/>
            </w:tcBorders>
            <w:shd w:val="clear" w:color="auto" w:fill="auto"/>
            <w:noWrap/>
            <w:vAlign w:val="center"/>
            <w:hideMark/>
          </w:tcPr>
          <w:p w14:paraId="108FFDEA" w14:textId="68D01A75" w:rsidR="001943CF" w:rsidRPr="00D004CE" w:rsidRDefault="001943CF" w:rsidP="001943CF">
            <w:pPr>
              <w:spacing w:line="240" w:lineRule="auto"/>
              <w:rPr>
                <w:sz w:val="20"/>
                <w:szCs w:val="20"/>
                <w:lang w:eastAsia="zh-CN"/>
              </w:rPr>
            </w:pPr>
            <w:r>
              <w:rPr>
                <w:color w:val="000000"/>
                <w:sz w:val="20"/>
                <w:szCs w:val="20"/>
              </w:rPr>
              <w:t>288,200</w:t>
            </w:r>
          </w:p>
        </w:tc>
        <w:tc>
          <w:tcPr>
            <w:tcW w:w="1950" w:type="dxa"/>
            <w:tcBorders>
              <w:top w:val="nil"/>
              <w:left w:val="nil"/>
              <w:bottom w:val="nil"/>
              <w:right w:val="nil"/>
            </w:tcBorders>
            <w:shd w:val="clear" w:color="auto" w:fill="auto"/>
            <w:noWrap/>
            <w:vAlign w:val="center"/>
            <w:hideMark/>
          </w:tcPr>
          <w:p w14:paraId="7F0CB892" w14:textId="4D6298D6" w:rsidR="001943CF" w:rsidRPr="00D004CE" w:rsidRDefault="001943CF" w:rsidP="001943CF">
            <w:pPr>
              <w:spacing w:line="240" w:lineRule="auto"/>
              <w:rPr>
                <w:sz w:val="20"/>
                <w:szCs w:val="20"/>
                <w:lang w:eastAsia="zh-CN"/>
              </w:rPr>
            </w:pPr>
            <w:r>
              <w:rPr>
                <w:color w:val="000000"/>
                <w:sz w:val="20"/>
                <w:szCs w:val="20"/>
              </w:rPr>
              <w:t>0.27%</w:t>
            </w:r>
          </w:p>
        </w:tc>
      </w:tr>
      <w:tr w:rsidR="001943CF" w:rsidRPr="00D004CE" w14:paraId="07B45ED4" w14:textId="77777777" w:rsidTr="001943CF">
        <w:trPr>
          <w:trHeight w:val="256"/>
          <w:jc w:val="center"/>
        </w:trPr>
        <w:tc>
          <w:tcPr>
            <w:tcW w:w="3189" w:type="dxa"/>
            <w:shd w:val="clear" w:color="auto" w:fill="auto"/>
            <w:noWrap/>
            <w:vAlign w:val="bottom"/>
            <w:hideMark/>
          </w:tcPr>
          <w:p w14:paraId="0F168734" w14:textId="77777777" w:rsidR="001943CF" w:rsidRPr="00D004CE" w:rsidRDefault="001943CF" w:rsidP="001943CF">
            <w:pPr>
              <w:spacing w:line="240" w:lineRule="auto"/>
              <w:ind w:left="567"/>
              <w:rPr>
                <w:sz w:val="20"/>
                <w:szCs w:val="20"/>
                <w:lang w:eastAsia="zh-CN"/>
              </w:rPr>
            </w:pPr>
            <w:r w:rsidRPr="00D004CE">
              <w:rPr>
                <w:sz w:val="20"/>
                <w:szCs w:val="20"/>
                <w:lang w:eastAsia="zh-CN"/>
              </w:rPr>
              <w:t>Kingston upon Thames</w:t>
            </w:r>
          </w:p>
        </w:tc>
        <w:tc>
          <w:tcPr>
            <w:tcW w:w="1213" w:type="dxa"/>
            <w:tcBorders>
              <w:top w:val="nil"/>
              <w:left w:val="nil"/>
              <w:bottom w:val="nil"/>
              <w:right w:val="nil"/>
            </w:tcBorders>
            <w:shd w:val="clear" w:color="auto" w:fill="auto"/>
            <w:noWrap/>
            <w:vAlign w:val="center"/>
            <w:hideMark/>
          </w:tcPr>
          <w:p w14:paraId="6E4D9CC5" w14:textId="1C002565" w:rsidR="001943CF" w:rsidRPr="00D004CE" w:rsidRDefault="001943CF" w:rsidP="001943CF">
            <w:pPr>
              <w:spacing w:line="240" w:lineRule="auto"/>
              <w:rPr>
                <w:sz w:val="20"/>
                <w:szCs w:val="20"/>
                <w:lang w:eastAsia="zh-CN"/>
              </w:rPr>
            </w:pPr>
            <w:r>
              <w:rPr>
                <w:color w:val="000000"/>
                <w:sz w:val="20"/>
                <w:szCs w:val="20"/>
              </w:rPr>
              <w:t>358</w:t>
            </w:r>
          </w:p>
        </w:tc>
        <w:tc>
          <w:tcPr>
            <w:tcW w:w="1973" w:type="dxa"/>
            <w:tcBorders>
              <w:top w:val="nil"/>
              <w:left w:val="nil"/>
              <w:bottom w:val="nil"/>
              <w:right w:val="nil"/>
            </w:tcBorders>
            <w:shd w:val="clear" w:color="auto" w:fill="auto"/>
            <w:noWrap/>
            <w:vAlign w:val="center"/>
            <w:hideMark/>
          </w:tcPr>
          <w:p w14:paraId="32842B53" w14:textId="4B840A36" w:rsidR="001943CF" w:rsidRPr="00D004CE" w:rsidRDefault="001943CF" w:rsidP="001943CF">
            <w:pPr>
              <w:spacing w:line="240" w:lineRule="auto"/>
              <w:rPr>
                <w:sz w:val="20"/>
                <w:szCs w:val="20"/>
                <w:lang w:eastAsia="zh-CN"/>
              </w:rPr>
            </w:pPr>
            <w:r>
              <w:rPr>
                <w:color w:val="000000"/>
                <w:sz w:val="20"/>
                <w:szCs w:val="20"/>
              </w:rPr>
              <w:t>168,000</w:t>
            </w:r>
          </w:p>
        </w:tc>
        <w:tc>
          <w:tcPr>
            <w:tcW w:w="1950" w:type="dxa"/>
            <w:tcBorders>
              <w:top w:val="nil"/>
              <w:left w:val="nil"/>
              <w:bottom w:val="nil"/>
              <w:right w:val="nil"/>
            </w:tcBorders>
            <w:shd w:val="clear" w:color="auto" w:fill="auto"/>
            <w:noWrap/>
            <w:vAlign w:val="center"/>
            <w:hideMark/>
          </w:tcPr>
          <w:p w14:paraId="137EEF70" w14:textId="49A7A003"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7D74B655" w14:textId="77777777" w:rsidTr="001943CF">
        <w:trPr>
          <w:trHeight w:val="256"/>
          <w:jc w:val="center"/>
        </w:trPr>
        <w:tc>
          <w:tcPr>
            <w:tcW w:w="3189" w:type="dxa"/>
            <w:shd w:val="clear" w:color="auto" w:fill="auto"/>
            <w:noWrap/>
            <w:vAlign w:val="bottom"/>
            <w:hideMark/>
          </w:tcPr>
          <w:p w14:paraId="2DA694E7" w14:textId="77777777" w:rsidR="001943CF" w:rsidRPr="00D004CE" w:rsidRDefault="001943CF" w:rsidP="001943CF">
            <w:pPr>
              <w:spacing w:line="240" w:lineRule="auto"/>
              <w:ind w:left="567"/>
              <w:rPr>
                <w:sz w:val="20"/>
                <w:szCs w:val="20"/>
                <w:lang w:eastAsia="zh-CN"/>
              </w:rPr>
            </w:pPr>
            <w:r w:rsidRPr="00D004CE">
              <w:rPr>
                <w:sz w:val="20"/>
                <w:szCs w:val="20"/>
                <w:lang w:eastAsia="zh-CN"/>
              </w:rPr>
              <w:t>Merton</w:t>
            </w:r>
          </w:p>
        </w:tc>
        <w:tc>
          <w:tcPr>
            <w:tcW w:w="1213" w:type="dxa"/>
            <w:tcBorders>
              <w:top w:val="nil"/>
              <w:left w:val="nil"/>
              <w:bottom w:val="nil"/>
              <w:right w:val="nil"/>
            </w:tcBorders>
            <w:shd w:val="clear" w:color="auto" w:fill="auto"/>
            <w:noWrap/>
            <w:vAlign w:val="center"/>
            <w:hideMark/>
          </w:tcPr>
          <w:p w14:paraId="6AAB29FF" w14:textId="5E2956B5" w:rsidR="001943CF" w:rsidRPr="00D004CE" w:rsidRDefault="001943CF" w:rsidP="001943CF">
            <w:pPr>
              <w:spacing w:line="240" w:lineRule="auto"/>
              <w:rPr>
                <w:sz w:val="20"/>
                <w:szCs w:val="20"/>
                <w:lang w:eastAsia="zh-CN"/>
              </w:rPr>
            </w:pPr>
            <w:r>
              <w:rPr>
                <w:color w:val="000000"/>
                <w:sz w:val="20"/>
                <w:szCs w:val="20"/>
              </w:rPr>
              <w:t>508</w:t>
            </w:r>
          </w:p>
        </w:tc>
        <w:tc>
          <w:tcPr>
            <w:tcW w:w="1973" w:type="dxa"/>
            <w:tcBorders>
              <w:top w:val="nil"/>
              <w:left w:val="nil"/>
              <w:bottom w:val="nil"/>
              <w:right w:val="nil"/>
            </w:tcBorders>
            <w:shd w:val="clear" w:color="auto" w:fill="auto"/>
            <w:noWrap/>
            <w:vAlign w:val="center"/>
            <w:hideMark/>
          </w:tcPr>
          <w:p w14:paraId="437711CC" w14:textId="0934BE7C" w:rsidR="001943CF" w:rsidRPr="00D004CE" w:rsidRDefault="001943CF" w:rsidP="001943CF">
            <w:pPr>
              <w:spacing w:line="240" w:lineRule="auto"/>
              <w:rPr>
                <w:sz w:val="20"/>
                <w:szCs w:val="20"/>
                <w:lang w:eastAsia="zh-CN"/>
              </w:rPr>
            </w:pPr>
            <w:r>
              <w:rPr>
                <w:color w:val="000000"/>
                <w:sz w:val="20"/>
                <w:szCs w:val="20"/>
              </w:rPr>
              <w:t>215,200</w:t>
            </w:r>
          </w:p>
        </w:tc>
        <w:tc>
          <w:tcPr>
            <w:tcW w:w="1950" w:type="dxa"/>
            <w:tcBorders>
              <w:top w:val="nil"/>
              <w:left w:val="nil"/>
              <w:bottom w:val="nil"/>
              <w:right w:val="nil"/>
            </w:tcBorders>
            <w:shd w:val="clear" w:color="auto" w:fill="auto"/>
            <w:noWrap/>
            <w:vAlign w:val="center"/>
            <w:hideMark/>
          </w:tcPr>
          <w:p w14:paraId="49F2AA1B" w14:textId="04B55530" w:rsidR="001943CF" w:rsidRPr="00D004CE" w:rsidRDefault="001943CF" w:rsidP="001943CF">
            <w:pPr>
              <w:spacing w:line="240" w:lineRule="auto"/>
              <w:rPr>
                <w:sz w:val="20"/>
                <w:szCs w:val="20"/>
                <w:lang w:eastAsia="zh-CN"/>
              </w:rPr>
            </w:pPr>
            <w:r>
              <w:rPr>
                <w:color w:val="000000"/>
                <w:sz w:val="20"/>
                <w:szCs w:val="20"/>
              </w:rPr>
              <w:t>0.24%</w:t>
            </w:r>
          </w:p>
        </w:tc>
      </w:tr>
      <w:tr w:rsidR="001943CF" w:rsidRPr="00D004CE" w14:paraId="07E4BC85" w14:textId="77777777" w:rsidTr="001943CF">
        <w:trPr>
          <w:trHeight w:val="256"/>
          <w:jc w:val="center"/>
        </w:trPr>
        <w:tc>
          <w:tcPr>
            <w:tcW w:w="3189" w:type="dxa"/>
            <w:shd w:val="clear" w:color="auto" w:fill="auto"/>
            <w:noWrap/>
            <w:vAlign w:val="bottom"/>
          </w:tcPr>
          <w:p w14:paraId="5088B4A3" w14:textId="02B97461" w:rsidR="001943CF" w:rsidRPr="00D004CE" w:rsidRDefault="001943CF" w:rsidP="001943CF">
            <w:pPr>
              <w:spacing w:line="240" w:lineRule="auto"/>
              <w:ind w:left="567"/>
              <w:rPr>
                <w:sz w:val="20"/>
                <w:szCs w:val="20"/>
                <w:lang w:eastAsia="zh-CN"/>
              </w:rPr>
            </w:pPr>
            <w:r w:rsidRPr="00D004CE">
              <w:rPr>
                <w:sz w:val="20"/>
                <w:szCs w:val="20"/>
                <w:lang w:eastAsia="zh-CN"/>
              </w:rPr>
              <w:lastRenderedPageBreak/>
              <w:t>Newham</w:t>
            </w:r>
          </w:p>
        </w:tc>
        <w:tc>
          <w:tcPr>
            <w:tcW w:w="1213" w:type="dxa"/>
            <w:tcBorders>
              <w:top w:val="nil"/>
              <w:left w:val="nil"/>
              <w:bottom w:val="nil"/>
              <w:right w:val="nil"/>
            </w:tcBorders>
            <w:shd w:val="clear" w:color="auto" w:fill="auto"/>
            <w:noWrap/>
            <w:vAlign w:val="center"/>
          </w:tcPr>
          <w:p w14:paraId="2786A2BD" w14:textId="60294D49" w:rsidR="001943CF" w:rsidRPr="00D004CE" w:rsidRDefault="001943CF" w:rsidP="001943CF">
            <w:pPr>
              <w:spacing w:line="240" w:lineRule="auto"/>
              <w:rPr>
                <w:sz w:val="20"/>
                <w:szCs w:val="20"/>
                <w:lang w:eastAsia="zh-CN"/>
              </w:rPr>
            </w:pPr>
            <w:r>
              <w:rPr>
                <w:color w:val="000000"/>
                <w:sz w:val="20"/>
                <w:szCs w:val="20"/>
              </w:rPr>
              <w:t>1,032</w:t>
            </w:r>
          </w:p>
        </w:tc>
        <w:tc>
          <w:tcPr>
            <w:tcW w:w="1973" w:type="dxa"/>
            <w:tcBorders>
              <w:top w:val="nil"/>
              <w:left w:val="nil"/>
              <w:bottom w:val="nil"/>
              <w:right w:val="nil"/>
            </w:tcBorders>
            <w:shd w:val="clear" w:color="auto" w:fill="auto"/>
            <w:noWrap/>
            <w:vAlign w:val="center"/>
          </w:tcPr>
          <w:p w14:paraId="731DF81C" w14:textId="6D7CE105" w:rsidR="001943CF" w:rsidRPr="00D004CE" w:rsidRDefault="001943CF" w:rsidP="001943CF">
            <w:pPr>
              <w:spacing w:line="240" w:lineRule="auto"/>
              <w:rPr>
                <w:sz w:val="20"/>
                <w:szCs w:val="20"/>
                <w:lang w:eastAsia="zh-CN"/>
              </w:rPr>
            </w:pPr>
            <w:r>
              <w:rPr>
                <w:color w:val="000000"/>
                <w:sz w:val="20"/>
                <w:szCs w:val="20"/>
              </w:rPr>
              <w:t>351,100</w:t>
            </w:r>
          </w:p>
        </w:tc>
        <w:tc>
          <w:tcPr>
            <w:tcW w:w="1950" w:type="dxa"/>
            <w:tcBorders>
              <w:top w:val="nil"/>
              <w:left w:val="nil"/>
              <w:bottom w:val="nil"/>
              <w:right w:val="nil"/>
            </w:tcBorders>
            <w:shd w:val="clear" w:color="auto" w:fill="auto"/>
            <w:noWrap/>
            <w:vAlign w:val="center"/>
          </w:tcPr>
          <w:p w14:paraId="5FC44700" w14:textId="009C473E"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3CE8B7F7" w14:textId="77777777" w:rsidTr="001943CF">
        <w:trPr>
          <w:trHeight w:val="256"/>
          <w:jc w:val="center"/>
        </w:trPr>
        <w:tc>
          <w:tcPr>
            <w:tcW w:w="3189" w:type="dxa"/>
            <w:shd w:val="clear" w:color="auto" w:fill="auto"/>
            <w:noWrap/>
            <w:vAlign w:val="bottom"/>
            <w:hideMark/>
          </w:tcPr>
          <w:p w14:paraId="0183C3A2" w14:textId="77777777" w:rsidR="001943CF" w:rsidRPr="00D004CE" w:rsidRDefault="001943CF" w:rsidP="001943CF">
            <w:pPr>
              <w:spacing w:line="240" w:lineRule="auto"/>
              <w:ind w:left="567"/>
              <w:rPr>
                <w:sz w:val="20"/>
                <w:szCs w:val="20"/>
                <w:lang w:eastAsia="zh-CN"/>
              </w:rPr>
            </w:pPr>
            <w:r w:rsidRPr="00D004CE">
              <w:rPr>
                <w:sz w:val="20"/>
                <w:szCs w:val="20"/>
                <w:lang w:eastAsia="zh-CN"/>
              </w:rPr>
              <w:t>Redbridge</w:t>
            </w:r>
          </w:p>
        </w:tc>
        <w:tc>
          <w:tcPr>
            <w:tcW w:w="1213" w:type="dxa"/>
            <w:tcBorders>
              <w:top w:val="nil"/>
              <w:left w:val="nil"/>
              <w:bottom w:val="nil"/>
              <w:right w:val="nil"/>
            </w:tcBorders>
            <w:shd w:val="clear" w:color="auto" w:fill="auto"/>
            <w:noWrap/>
            <w:vAlign w:val="center"/>
            <w:hideMark/>
          </w:tcPr>
          <w:p w14:paraId="36F4CEEE" w14:textId="08222A98" w:rsidR="001943CF" w:rsidRPr="00D004CE" w:rsidRDefault="001943CF" w:rsidP="001943CF">
            <w:pPr>
              <w:spacing w:line="240" w:lineRule="auto"/>
              <w:rPr>
                <w:sz w:val="20"/>
                <w:szCs w:val="20"/>
                <w:lang w:eastAsia="zh-CN"/>
              </w:rPr>
            </w:pPr>
            <w:r>
              <w:rPr>
                <w:color w:val="000000"/>
                <w:sz w:val="20"/>
                <w:szCs w:val="20"/>
              </w:rPr>
              <w:t>828</w:t>
            </w:r>
          </w:p>
        </w:tc>
        <w:tc>
          <w:tcPr>
            <w:tcW w:w="1973" w:type="dxa"/>
            <w:tcBorders>
              <w:top w:val="nil"/>
              <w:left w:val="nil"/>
              <w:bottom w:val="nil"/>
              <w:right w:val="nil"/>
            </w:tcBorders>
            <w:shd w:val="clear" w:color="auto" w:fill="auto"/>
            <w:noWrap/>
            <w:vAlign w:val="center"/>
            <w:hideMark/>
          </w:tcPr>
          <w:p w14:paraId="68B35953" w14:textId="2C02F789" w:rsidR="001943CF" w:rsidRPr="00D004CE" w:rsidRDefault="001943CF" w:rsidP="001943CF">
            <w:pPr>
              <w:spacing w:line="240" w:lineRule="auto"/>
              <w:rPr>
                <w:sz w:val="20"/>
                <w:szCs w:val="20"/>
                <w:lang w:eastAsia="zh-CN"/>
              </w:rPr>
            </w:pPr>
            <w:r>
              <w:rPr>
                <w:color w:val="000000"/>
                <w:sz w:val="20"/>
                <w:szCs w:val="20"/>
              </w:rPr>
              <w:t>310,300</w:t>
            </w:r>
          </w:p>
        </w:tc>
        <w:tc>
          <w:tcPr>
            <w:tcW w:w="1950" w:type="dxa"/>
            <w:tcBorders>
              <w:top w:val="nil"/>
              <w:left w:val="nil"/>
              <w:bottom w:val="nil"/>
              <w:right w:val="nil"/>
            </w:tcBorders>
            <w:shd w:val="clear" w:color="auto" w:fill="auto"/>
            <w:noWrap/>
            <w:vAlign w:val="center"/>
            <w:hideMark/>
          </w:tcPr>
          <w:p w14:paraId="4376BACA" w14:textId="72A13B1C" w:rsidR="001943CF" w:rsidRPr="00D004CE" w:rsidRDefault="001943CF" w:rsidP="001943CF">
            <w:pPr>
              <w:spacing w:line="240" w:lineRule="auto"/>
              <w:rPr>
                <w:sz w:val="20"/>
                <w:szCs w:val="20"/>
                <w:lang w:eastAsia="zh-CN"/>
              </w:rPr>
            </w:pPr>
            <w:r>
              <w:rPr>
                <w:color w:val="000000"/>
                <w:sz w:val="20"/>
                <w:szCs w:val="20"/>
              </w:rPr>
              <w:t>0.27%</w:t>
            </w:r>
          </w:p>
        </w:tc>
      </w:tr>
      <w:tr w:rsidR="001943CF" w:rsidRPr="00D004CE" w14:paraId="049F685C" w14:textId="77777777" w:rsidTr="001943CF">
        <w:trPr>
          <w:trHeight w:val="256"/>
          <w:jc w:val="center"/>
        </w:trPr>
        <w:tc>
          <w:tcPr>
            <w:tcW w:w="3189" w:type="dxa"/>
            <w:shd w:val="clear" w:color="auto" w:fill="auto"/>
            <w:noWrap/>
            <w:vAlign w:val="bottom"/>
            <w:hideMark/>
          </w:tcPr>
          <w:p w14:paraId="46E65DBD" w14:textId="77777777" w:rsidR="001943CF" w:rsidRPr="00D004CE" w:rsidRDefault="001943CF" w:rsidP="001943CF">
            <w:pPr>
              <w:spacing w:line="240" w:lineRule="auto"/>
              <w:ind w:left="567"/>
              <w:rPr>
                <w:sz w:val="20"/>
                <w:szCs w:val="20"/>
                <w:lang w:eastAsia="zh-CN"/>
              </w:rPr>
            </w:pPr>
            <w:r w:rsidRPr="00D004CE">
              <w:rPr>
                <w:sz w:val="20"/>
                <w:szCs w:val="20"/>
                <w:lang w:eastAsia="zh-CN"/>
              </w:rPr>
              <w:t>Richmond upon Thames</w:t>
            </w:r>
          </w:p>
        </w:tc>
        <w:tc>
          <w:tcPr>
            <w:tcW w:w="1213" w:type="dxa"/>
            <w:tcBorders>
              <w:top w:val="nil"/>
              <w:left w:val="nil"/>
              <w:bottom w:val="nil"/>
              <w:right w:val="nil"/>
            </w:tcBorders>
            <w:shd w:val="clear" w:color="auto" w:fill="auto"/>
            <w:noWrap/>
            <w:vAlign w:val="center"/>
            <w:hideMark/>
          </w:tcPr>
          <w:p w14:paraId="0EA701CA" w14:textId="07EA7FDF" w:rsidR="001943CF" w:rsidRPr="00D004CE" w:rsidRDefault="001943CF" w:rsidP="001943CF">
            <w:pPr>
              <w:spacing w:line="240" w:lineRule="auto"/>
              <w:rPr>
                <w:sz w:val="20"/>
                <w:szCs w:val="20"/>
                <w:lang w:eastAsia="zh-CN"/>
              </w:rPr>
            </w:pPr>
            <w:r>
              <w:rPr>
                <w:color w:val="000000"/>
                <w:sz w:val="20"/>
                <w:szCs w:val="20"/>
              </w:rPr>
              <w:t>416</w:t>
            </w:r>
          </w:p>
        </w:tc>
        <w:tc>
          <w:tcPr>
            <w:tcW w:w="1973" w:type="dxa"/>
            <w:tcBorders>
              <w:top w:val="nil"/>
              <w:left w:val="nil"/>
              <w:bottom w:val="nil"/>
              <w:right w:val="nil"/>
            </w:tcBorders>
            <w:shd w:val="clear" w:color="auto" w:fill="auto"/>
            <w:noWrap/>
            <w:vAlign w:val="center"/>
            <w:hideMark/>
          </w:tcPr>
          <w:p w14:paraId="37FC6BF7" w14:textId="697D5DDE" w:rsidR="001943CF" w:rsidRPr="00D004CE" w:rsidRDefault="001943CF" w:rsidP="001943CF">
            <w:pPr>
              <w:spacing w:line="240" w:lineRule="auto"/>
              <w:rPr>
                <w:sz w:val="20"/>
                <w:szCs w:val="20"/>
                <w:lang w:eastAsia="zh-CN"/>
              </w:rPr>
            </w:pPr>
            <w:r>
              <w:rPr>
                <w:color w:val="000000"/>
                <w:sz w:val="20"/>
                <w:szCs w:val="20"/>
              </w:rPr>
              <w:t>195,200</w:t>
            </w:r>
          </w:p>
        </w:tc>
        <w:tc>
          <w:tcPr>
            <w:tcW w:w="1950" w:type="dxa"/>
            <w:tcBorders>
              <w:top w:val="nil"/>
              <w:left w:val="nil"/>
              <w:bottom w:val="nil"/>
              <w:right w:val="nil"/>
            </w:tcBorders>
            <w:shd w:val="clear" w:color="auto" w:fill="auto"/>
            <w:noWrap/>
            <w:vAlign w:val="center"/>
            <w:hideMark/>
          </w:tcPr>
          <w:p w14:paraId="69C6A471" w14:textId="19DB3C05"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55BF348C" w14:textId="77777777" w:rsidTr="001943CF">
        <w:trPr>
          <w:trHeight w:val="256"/>
          <w:jc w:val="center"/>
        </w:trPr>
        <w:tc>
          <w:tcPr>
            <w:tcW w:w="3189" w:type="dxa"/>
            <w:shd w:val="clear" w:color="auto" w:fill="auto"/>
            <w:noWrap/>
            <w:vAlign w:val="bottom"/>
            <w:hideMark/>
          </w:tcPr>
          <w:p w14:paraId="727334B6" w14:textId="77777777" w:rsidR="001943CF" w:rsidRPr="00D004CE" w:rsidRDefault="001943CF" w:rsidP="001943CF">
            <w:pPr>
              <w:spacing w:line="240" w:lineRule="auto"/>
              <w:ind w:left="567"/>
              <w:rPr>
                <w:sz w:val="20"/>
                <w:szCs w:val="20"/>
                <w:lang w:eastAsia="zh-CN"/>
              </w:rPr>
            </w:pPr>
            <w:r w:rsidRPr="00D004CE">
              <w:rPr>
                <w:sz w:val="20"/>
                <w:szCs w:val="20"/>
                <w:lang w:eastAsia="zh-CN"/>
              </w:rPr>
              <w:t>Sutton</w:t>
            </w:r>
          </w:p>
        </w:tc>
        <w:tc>
          <w:tcPr>
            <w:tcW w:w="1213" w:type="dxa"/>
            <w:tcBorders>
              <w:top w:val="nil"/>
              <w:left w:val="nil"/>
              <w:bottom w:val="nil"/>
              <w:right w:val="nil"/>
            </w:tcBorders>
            <w:shd w:val="clear" w:color="auto" w:fill="auto"/>
            <w:noWrap/>
            <w:vAlign w:val="center"/>
            <w:hideMark/>
          </w:tcPr>
          <w:p w14:paraId="48BA1929" w14:textId="5E60650A" w:rsidR="001943CF" w:rsidRPr="00D004CE" w:rsidRDefault="001943CF" w:rsidP="001943CF">
            <w:pPr>
              <w:spacing w:line="240" w:lineRule="auto"/>
              <w:rPr>
                <w:sz w:val="20"/>
                <w:szCs w:val="20"/>
                <w:lang w:eastAsia="zh-CN"/>
              </w:rPr>
            </w:pPr>
            <w:r>
              <w:rPr>
                <w:color w:val="000000"/>
                <w:sz w:val="20"/>
                <w:szCs w:val="20"/>
              </w:rPr>
              <w:t>435</w:t>
            </w:r>
          </w:p>
        </w:tc>
        <w:tc>
          <w:tcPr>
            <w:tcW w:w="1973" w:type="dxa"/>
            <w:tcBorders>
              <w:top w:val="nil"/>
              <w:left w:val="nil"/>
              <w:bottom w:val="nil"/>
              <w:right w:val="nil"/>
            </w:tcBorders>
            <w:shd w:val="clear" w:color="auto" w:fill="auto"/>
            <w:noWrap/>
            <w:vAlign w:val="center"/>
            <w:hideMark/>
          </w:tcPr>
          <w:p w14:paraId="26641B3A" w14:textId="33E4C66D" w:rsidR="001943CF" w:rsidRPr="00D004CE" w:rsidRDefault="001943CF" w:rsidP="001943CF">
            <w:pPr>
              <w:spacing w:line="240" w:lineRule="auto"/>
              <w:rPr>
                <w:sz w:val="20"/>
                <w:szCs w:val="20"/>
                <w:lang w:eastAsia="zh-CN"/>
              </w:rPr>
            </w:pPr>
            <w:r>
              <w:rPr>
                <w:color w:val="000000"/>
                <w:sz w:val="20"/>
                <w:szCs w:val="20"/>
              </w:rPr>
              <w:t>209,600</w:t>
            </w:r>
          </w:p>
        </w:tc>
        <w:tc>
          <w:tcPr>
            <w:tcW w:w="1950" w:type="dxa"/>
            <w:tcBorders>
              <w:top w:val="nil"/>
              <w:left w:val="nil"/>
              <w:bottom w:val="nil"/>
              <w:right w:val="nil"/>
            </w:tcBorders>
            <w:shd w:val="clear" w:color="auto" w:fill="auto"/>
            <w:noWrap/>
            <w:vAlign w:val="center"/>
            <w:hideMark/>
          </w:tcPr>
          <w:p w14:paraId="69755809" w14:textId="273A51FA"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2E5C5C24" w14:textId="77777777" w:rsidTr="001943CF">
        <w:trPr>
          <w:trHeight w:val="256"/>
          <w:jc w:val="center"/>
        </w:trPr>
        <w:tc>
          <w:tcPr>
            <w:tcW w:w="3189" w:type="dxa"/>
            <w:shd w:val="clear" w:color="auto" w:fill="auto"/>
            <w:noWrap/>
            <w:vAlign w:val="bottom"/>
            <w:hideMark/>
          </w:tcPr>
          <w:p w14:paraId="234FD28D" w14:textId="77777777" w:rsidR="001943CF" w:rsidRPr="00D004CE" w:rsidRDefault="001943CF" w:rsidP="001943CF">
            <w:pPr>
              <w:spacing w:line="240" w:lineRule="auto"/>
              <w:ind w:left="567"/>
              <w:rPr>
                <w:sz w:val="20"/>
                <w:szCs w:val="20"/>
                <w:lang w:eastAsia="zh-CN"/>
              </w:rPr>
            </w:pPr>
            <w:r w:rsidRPr="00D004CE">
              <w:rPr>
                <w:sz w:val="20"/>
                <w:szCs w:val="20"/>
                <w:lang w:eastAsia="zh-CN"/>
              </w:rPr>
              <w:t>Waltham Forest</w:t>
            </w:r>
          </w:p>
        </w:tc>
        <w:tc>
          <w:tcPr>
            <w:tcW w:w="1213" w:type="dxa"/>
            <w:tcBorders>
              <w:top w:val="nil"/>
              <w:left w:val="nil"/>
              <w:bottom w:val="single" w:sz="8" w:space="0" w:color="auto"/>
              <w:right w:val="nil"/>
            </w:tcBorders>
            <w:shd w:val="clear" w:color="auto" w:fill="auto"/>
            <w:noWrap/>
            <w:vAlign w:val="center"/>
            <w:hideMark/>
          </w:tcPr>
          <w:p w14:paraId="484D3015" w14:textId="38DEE7E0" w:rsidR="001943CF" w:rsidRPr="00D004CE" w:rsidRDefault="001943CF" w:rsidP="001943CF">
            <w:pPr>
              <w:spacing w:line="240" w:lineRule="auto"/>
              <w:rPr>
                <w:sz w:val="20"/>
                <w:szCs w:val="20"/>
                <w:lang w:eastAsia="zh-CN"/>
              </w:rPr>
            </w:pPr>
            <w:r>
              <w:rPr>
                <w:color w:val="000000"/>
                <w:sz w:val="20"/>
                <w:szCs w:val="20"/>
              </w:rPr>
              <w:t>679</w:t>
            </w:r>
          </w:p>
        </w:tc>
        <w:tc>
          <w:tcPr>
            <w:tcW w:w="1973" w:type="dxa"/>
            <w:tcBorders>
              <w:top w:val="nil"/>
              <w:left w:val="nil"/>
              <w:bottom w:val="single" w:sz="8" w:space="0" w:color="auto"/>
              <w:right w:val="nil"/>
            </w:tcBorders>
            <w:shd w:val="clear" w:color="auto" w:fill="auto"/>
            <w:noWrap/>
            <w:vAlign w:val="center"/>
            <w:hideMark/>
          </w:tcPr>
          <w:p w14:paraId="543A6CB2" w14:textId="6F6AED43" w:rsidR="001943CF" w:rsidRPr="00D004CE" w:rsidRDefault="001943CF" w:rsidP="001943CF">
            <w:pPr>
              <w:spacing w:line="240" w:lineRule="auto"/>
              <w:rPr>
                <w:sz w:val="20"/>
                <w:szCs w:val="20"/>
                <w:lang w:eastAsia="zh-CN"/>
              </w:rPr>
            </w:pPr>
            <w:r>
              <w:rPr>
                <w:color w:val="000000"/>
                <w:sz w:val="20"/>
                <w:szCs w:val="20"/>
              </w:rPr>
              <w:t>278,400</w:t>
            </w:r>
          </w:p>
        </w:tc>
        <w:tc>
          <w:tcPr>
            <w:tcW w:w="1950" w:type="dxa"/>
            <w:tcBorders>
              <w:top w:val="nil"/>
              <w:left w:val="nil"/>
              <w:bottom w:val="single" w:sz="8" w:space="0" w:color="auto"/>
              <w:right w:val="nil"/>
            </w:tcBorders>
            <w:shd w:val="clear" w:color="auto" w:fill="auto"/>
            <w:noWrap/>
            <w:vAlign w:val="center"/>
            <w:hideMark/>
          </w:tcPr>
          <w:p w14:paraId="6068C50D" w14:textId="1AFDD349" w:rsidR="001943CF" w:rsidRPr="00D004CE" w:rsidRDefault="001943CF" w:rsidP="001943CF">
            <w:pPr>
              <w:spacing w:line="240" w:lineRule="auto"/>
              <w:rPr>
                <w:sz w:val="20"/>
                <w:szCs w:val="20"/>
                <w:lang w:eastAsia="zh-CN"/>
              </w:rPr>
            </w:pPr>
            <w:r>
              <w:rPr>
                <w:color w:val="000000"/>
                <w:sz w:val="20"/>
                <w:szCs w:val="20"/>
              </w:rPr>
              <w:t>0.24%</w:t>
            </w:r>
          </w:p>
        </w:tc>
      </w:tr>
    </w:tbl>
    <w:p w14:paraId="1F169718" w14:textId="63ED8E17" w:rsidR="00D004CE" w:rsidRDefault="00D004CE" w:rsidP="001943CF">
      <w:pPr>
        <w:widowControl w:val="0"/>
        <w:autoSpaceDE w:val="0"/>
        <w:autoSpaceDN w:val="0"/>
        <w:adjustRightInd w:val="0"/>
        <w:spacing w:after="140" w:line="360" w:lineRule="auto"/>
        <w:rPr>
          <w:rFonts w:eastAsiaTheme="minorEastAsia"/>
          <w:b/>
          <w:bCs/>
          <w:sz w:val="20"/>
          <w:szCs w:val="20"/>
          <w:lang w:eastAsia="zh-CN"/>
        </w:rPr>
      </w:pPr>
    </w:p>
    <w:p w14:paraId="2B70F348" w14:textId="624FA0A1" w:rsidR="00D004CE"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r>
        <w:drawing>
          <wp:inline distT="0" distB="0" distL="0" distR="0" wp14:anchorId="23D22C2A" wp14:editId="7A371EB1">
            <wp:extent cx="6012611" cy="3623155"/>
            <wp:effectExtent l="0" t="0" r="7620" b="0"/>
            <wp:docPr id="15" name="图片 15"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瀑布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4647" cy="3648485"/>
                    </a:xfrm>
                    <a:prstGeom prst="rect">
                      <a:avLst/>
                    </a:prstGeom>
                    <a:noFill/>
                    <a:ln>
                      <a:noFill/>
                    </a:ln>
                  </pic:spPr>
                </pic:pic>
              </a:graphicData>
            </a:graphic>
          </wp:inline>
        </w:drawing>
      </w:r>
    </w:p>
    <w:p w14:paraId="78FEE7A5" w14:textId="739E04D7" w:rsidR="00D004CE" w:rsidRDefault="00D004CE"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02C91DD" w14:textId="18E4722D"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EFCE63E" w14:textId="17198D5A"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A506B58" w14:textId="0A32EAE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5E6A9B40" w14:textId="3AD2BF5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2034552" w14:textId="1287370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6856D205" w14:textId="65C3F8C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2A2C113C" w14:textId="779DF8F2"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2644711" w14:textId="5C07010F"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3C08AE6" w14:textId="5C9D59FE"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B924735" w14:textId="55C27F3D"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21982FD6" w14:textId="666FF510"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70195C39" w14:textId="17F3E8C0"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334D2EA" w14:textId="1C8C013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217B39D" w14:textId="2252589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C1D686E" w14:textId="77777777" w:rsidR="001943CF" w:rsidRPr="000268D1"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36FAFE80" w14:textId="211F3981" w:rsidR="003454C3" w:rsidRDefault="001943CF" w:rsidP="00A12A23">
      <w:pPr>
        <w:pStyle w:val="Heading1"/>
        <w:numPr>
          <w:ilvl w:val="0"/>
          <w:numId w:val="26"/>
        </w:numPr>
        <w:spacing w:line="360" w:lineRule="auto"/>
        <w:rPr>
          <w:rFonts w:cs="Times New Roman"/>
          <w:sz w:val="20"/>
          <w:szCs w:val="20"/>
        </w:rPr>
      </w:pPr>
      <w:r w:rsidRPr="00A12A23">
        <w:rPr>
          <w:rFonts w:cs="Times New Roman"/>
          <w:sz w:val="20"/>
          <w:szCs w:val="20"/>
        </w:rPr>
        <w:t xml:space="preserve">Built Environment </w:t>
      </w:r>
      <w:r w:rsidR="000268D1" w:rsidRPr="00A12A23">
        <w:rPr>
          <w:rFonts w:cs="Times New Roman"/>
          <w:sz w:val="20"/>
          <w:szCs w:val="20"/>
        </w:rPr>
        <w:t>D</w:t>
      </w:r>
      <w:r w:rsidR="000268D1" w:rsidRPr="00A12A23">
        <w:rPr>
          <w:rFonts w:cs="Times New Roman" w:hint="eastAsia"/>
          <w:sz w:val="20"/>
          <w:szCs w:val="20"/>
        </w:rPr>
        <w:t>ata</w:t>
      </w:r>
      <w:r w:rsidR="000268D1" w:rsidRPr="00A12A23">
        <w:rPr>
          <w:rFonts w:cs="Times New Roman"/>
          <w:sz w:val="20"/>
          <w:szCs w:val="20"/>
        </w:rPr>
        <w:t xml:space="preserve"> Sources</w:t>
      </w:r>
    </w:p>
    <w:p w14:paraId="45EDBAB7" w14:textId="77777777" w:rsidR="00A12A23" w:rsidRPr="00A12A23" w:rsidRDefault="00A12A23" w:rsidP="00A12A23">
      <w:pPr>
        <w:pStyle w:val="Paragraph"/>
        <w:rPr>
          <w:rFonts w:eastAsiaTheme="minorEastAsia"/>
        </w:rPr>
      </w:pPr>
    </w:p>
    <w:tbl>
      <w:tblPr>
        <w:tblStyle w:val="TableGrid"/>
        <w:tblW w:w="9681" w:type="dxa"/>
        <w:jc w:val="center"/>
        <w:tblLayout w:type="fixed"/>
        <w:tblLook w:val="04A0" w:firstRow="1" w:lastRow="0" w:firstColumn="1" w:lastColumn="0" w:noHBand="0" w:noVBand="1"/>
      </w:tblPr>
      <w:tblGrid>
        <w:gridCol w:w="1591"/>
        <w:gridCol w:w="3366"/>
        <w:gridCol w:w="1355"/>
        <w:gridCol w:w="1338"/>
        <w:gridCol w:w="2031"/>
      </w:tblGrid>
      <w:tr w:rsidR="003454C3" w:rsidRPr="000268D1" w14:paraId="4542402B" w14:textId="77777777" w:rsidTr="00B9694B">
        <w:trPr>
          <w:trHeight w:val="373"/>
          <w:jc w:val="center"/>
        </w:trPr>
        <w:tc>
          <w:tcPr>
            <w:tcW w:w="1591" w:type="dxa"/>
            <w:vAlign w:val="center"/>
          </w:tcPr>
          <w:p w14:paraId="74D0B175"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Group</w:t>
            </w:r>
          </w:p>
        </w:tc>
        <w:tc>
          <w:tcPr>
            <w:tcW w:w="3366" w:type="dxa"/>
            <w:vAlign w:val="center"/>
          </w:tcPr>
          <w:p w14:paraId="0534D8DB"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Indicators</w:t>
            </w:r>
          </w:p>
        </w:tc>
        <w:tc>
          <w:tcPr>
            <w:tcW w:w="1355" w:type="dxa"/>
            <w:vAlign w:val="center"/>
          </w:tcPr>
          <w:p w14:paraId="57700D11"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Data Source</w:t>
            </w:r>
          </w:p>
        </w:tc>
        <w:tc>
          <w:tcPr>
            <w:tcW w:w="1338" w:type="dxa"/>
            <w:vAlign w:val="center"/>
          </w:tcPr>
          <w:p w14:paraId="00B23845"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Spatial Scale</w:t>
            </w:r>
          </w:p>
        </w:tc>
        <w:tc>
          <w:tcPr>
            <w:tcW w:w="2031" w:type="dxa"/>
            <w:vAlign w:val="center"/>
          </w:tcPr>
          <w:p w14:paraId="5025628B"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Measure Scale</w:t>
            </w:r>
          </w:p>
        </w:tc>
      </w:tr>
      <w:tr w:rsidR="003454C3" w:rsidRPr="000268D1" w14:paraId="4408247E" w14:textId="77777777" w:rsidTr="00B9694B">
        <w:trPr>
          <w:trHeight w:val="698"/>
          <w:jc w:val="center"/>
        </w:trPr>
        <w:tc>
          <w:tcPr>
            <w:tcW w:w="1591" w:type="dxa"/>
            <w:vMerge w:val="restart"/>
            <w:vAlign w:val="center"/>
          </w:tcPr>
          <w:p w14:paraId="19A4967A"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Junction S</w:t>
            </w:r>
            <w:r w:rsidRPr="000268D1">
              <w:rPr>
                <w:rFonts w:eastAsiaTheme="minorEastAsia"/>
                <w:b/>
                <w:bCs/>
                <w:sz w:val="20"/>
                <w:szCs w:val="20"/>
                <w:lang w:eastAsia="zh-CN"/>
              </w:rPr>
              <w:t>tructure</w:t>
            </w:r>
            <w:r w:rsidRPr="000268D1">
              <w:rPr>
                <w:b/>
                <w:bCs/>
                <w:sz w:val="20"/>
                <w:szCs w:val="20"/>
              </w:rPr>
              <w:t xml:space="preserve"> and Facility</w:t>
            </w:r>
          </w:p>
        </w:tc>
        <w:tc>
          <w:tcPr>
            <w:tcW w:w="3366" w:type="dxa"/>
            <w:vAlign w:val="center"/>
          </w:tcPr>
          <w:p w14:paraId="5A2D8C87"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lang w:val="en-US"/>
              </w:rPr>
              <w:t>Minimum distance to nearest junctions</w:t>
            </w:r>
          </w:p>
        </w:tc>
        <w:tc>
          <w:tcPr>
            <w:tcW w:w="1355" w:type="dxa"/>
            <w:vMerge w:val="restart"/>
            <w:vAlign w:val="center"/>
          </w:tcPr>
          <w:p w14:paraId="2074F874" w14:textId="77777777" w:rsidR="003454C3" w:rsidRPr="000268D1" w:rsidRDefault="003454C3" w:rsidP="00B9694B">
            <w:pPr>
              <w:pStyle w:val="Paragraph"/>
              <w:spacing w:before="0" w:line="360" w:lineRule="auto"/>
              <w:jc w:val="center"/>
              <w:rPr>
                <w:b/>
                <w:bCs/>
                <w:sz w:val="20"/>
                <w:szCs w:val="20"/>
              </w:rPr>
            </w:pPr>
            <w:r w:rsidRPr="000268D1">
              <w:rPr>
                <w:sz w:val="20"/>
                <w:szCs w:val="20"/>
              </w:rPr>
              <w:t>OS</w:t>
            </w:r>
          </w:p>
        </w:tc>
        <w:tc>
          <w:tcPr>
            <w:tcW w:w="1338" w:type="dxa"/>
            <w:vMerge w:val="restart"/>
            <w:vAlign w:val="center"/>
          </w:tcPr>
          <w:p w14:paraId="426C32B6" w14:textId="77777777" w:rsidR="003454C3" w:rsidRPr="000268D1" w:rsidRDefault="003454C3" w:rsidP="00B9694B">
            <w:pPr>
              <w:pStyle w:val="Paragraph"/>
              <w:spacing w:before="0" w:line="360" w:lineRule="auto"/>
              <w:jc w:val="center"/>
              <w:rPr>
                <w:b/>
                <w:bCs/>
                <w:sz w:val="20"/>
                <w:szCs w:val="20"/>
              </w:rPr>
            </w:pPr>
            <w:r w:rsidRPr="000268D1">
              <w:rPr>
                <w:sz w:val="20"/>
                <w:szCs w:val="20"/>
              </w:rPr>
              <w:t>Local</w:t>
            </w:r>
          </w:p>
        </w:tc>
        <w:tc>
          <w:tcPr>
            <w:tcW w:w="2031" w:type="dxa"/>
            <w:vMerge w:val="restart"/>
            <w:vAlign w:val="center"/>
          </w:tcPr>
          <w:p w14:paraId="4BE24F47" w14:textId="77777777" w:rsidR="003454C3" w:rsidRPr="000268D1" w:rsidRDefault="003454C3" w:rsidP="00B9694B">
            <w:pPr>
              <w:pStyle w:val="Paragraph"/>
              <w:spacing w:before="0" w:line="360" w:lineRule="auto"/>
              <w:jc w:val="center"/>
              <w:rPr>
                <w:b/>
                <w:bCs/>
                <w:sz w:val="20"/>
                <w:szCs w:val="20"/>
              </w:rPr>
            </w:pPr>
            <w:r w:rsidRPr="000268D1">
              <w:rPr>
                <w:sz w:val="20"/>
                <w:szCs w:val="20"/>
              </w:rPr>
              <w:t>0-1(Min-Max)</w:t>
            </w:r>
          </w:p>
        </w:tc>
      </w:tr>
      <w:tr w:rsidR="003454C3" w:rsidRPr="000268D1" w14:paraId="4DB8A2D3" w14:textId="77777777" w:rsidTr="00B9694B">
        <w:trPr>
          <w:trHeight w:val="421"/>
          <w:jc w:val="center"/>
        </w:trPr>
        <w:tc>
          <w:tcPr>
            <w:tcW w:w="1591" w:type="dxa"/>
            <w:vMerge/>
            <w:vAlign w:val="center"/>
          </w:tcPr>
          <w:p w14:paraId="076CDD7A"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767953C7"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lang w:val="en-US"/>
              </w:rPr>
              <w:t>Count of roads connected</w:t>
            </w:r>
          </w:p>
        </w:tc>
        <w:tc>
          <w:tcPr>
            <w:tcW w:w="1355" w:type="dxa"/>
            <w:vMerge/>
            <w:vAlign w:val="center"/>
          </w:tcPr>
          <w:p w14:paraId="278FFDEB" w14:textId="77777777" w:rsidR="003454C3" w:rsidRPr="000268D1" w:rsidRDefault="003454C3" w:rsidP="00B9694B">
            <w:pPr>
              <w:pStyle w:val="Paragraph"/>
              <w:spacing w:before="0" w:line="360" w:lineRule="auto"/>
              <w:jc w:val="center"/>
              <w:rPr>
                <w:b/>
                <w:bCs/>
                <w:sz w:val="20"/>
                <w:szCs w:val="20"/>
              </w:rPr>
            </w:pPr>
          </w:p>
        </w:tc>
        <w:tc>
          <w:tcPr>
            <w:tcW w:w="1338" w:type="dxa"/>
            <w:vMerge/>
            <w:vAlign w:val="center"/>
          </w:tcPr>
          <w:p w14:paraId="5A0CE754"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3C135BE1" w14:textId="77777777" w:rsidR="003454C3" w:rsidRPr="000268D1" w:rsidRDefault="003454C3" w:rsidP="00B9694B">
            <w:pPr>
              <w:pStyle w:val="Paragraph"/>
              <w:spacing w:before="0" w:line="360" w:lineRule="auto"/>
              <w:jc w:val="center"/>
              <w:rPr>
                <w:b/>
                <w:bCs/>
                <w:sz w:val="20"/>
                <w:szCs w:val="20"/>
              </w:rPr>
            </w:pPr>
          </w:p>
        </w:tc>
      </w:tr>
      <w:tr w:rsidR="003454C3" w:rsidRPr="000268D1" w14:paraId="0EA57B56" w14:textId="77777777" w:rsidTr="00B9694B">
        <w:trPr>
          <w:trHeight w:val="690"/>
          <w:jc w:val="center"/>
        </w:trPr>
        <w:tc>
          <w:tcPr>
            <w:tcW w:w="1591" w:type="dxa"/>
            <w:vMerge/>
            <w:vAlign w:val="center"/>
          </w:tcPr>
          <w:p w14:paraId="3F4B5B8F"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49044DCC"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Maximum max speed of roads connected</w:t>
            </w:r>
          </w:p>
        </w:tc>
        <w:tc>
          <w:tcPr>
            <w:tcW w:w="1355" w:type="dxa"/>
            <w:vAlign w:val="center"/>
          </w:tcPr>
          <w:p w14:paraId="45296493" w14:textId="77777777" w:rsidR="003454C3" w:rsidRPr="000268D1" w:rsidRDefault="003454C3" w:rsidP="00B9694B">
            <w:pPr>
              <w:pStyle w:val="Paragraph"/>
              <w:spacing w:before="0" w:line="360" w:lineRule="auto"/>
              <w:jc w:val="center"/>
              <w:rPr>
                <w:b/>
                <w:bCs/>
                <w:sz w:val="20"/>
                <w:szCs w:val="20"/>
              </w:rPr>
            </w:pPr>
            <w:r w:rsidRPr="000268D1">
              <w:rPr>
                <w:sz w:val="20"/>
                <w:szCs w:val="20"/>
              </w:rPr>
              <w:t>OSM</w:t>
            </w:r>
          </w:p>
        </w:tc>
        <w:tc>
          <w:tcPr>
            <w:tcW w:w="1338" w:type="dxa"/>
            <w:vMerge/>
            <w:vAlign w:val="center"/>
          </w:tcPr>
          <w:p w14:paraId="60043098"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1BC92537" w14:textId="77777777" w:rsidR="003454C3" w:rsidRPr="000268D1" w:rsidRDefault="003454C3" w:rsidP="00B9694B">
            <w:pPr>
              <w:pStyle w:val="Paragraph"/>
              <w:spacing w:before="0" w:line="360" w:lineRule="auto"/>
              <w:jc w:val="center"/>
              <w:rPr>
                <w:b/>
                <w:bCs/>
                <w:sz w:val="20"/>
                <w:szCs w:val="20"/>
              </w:rPr>
            </w:pPr>
          </w:p>
        </w:tc>
      </w:tr>
      <w:tr w:rsidR="003454C3" w:rsidRPr="000268D1" w14:paraId="75ADAFDD" w14:textId="77777777" w:rsidTr="00B9694B">
        <w:trPr>
          <w:trHeight w:val="657"/>
          <w:jc w:val="center"/>
        </w:trPr>
        <w:tc>
          <w:tcPr>
            <w:tcW w:w="1591" w:type="dxa"/>
            <w:vMerge/>
            <w:vAlign w:val="center"/>
          </w:tcPr>
          <w:p w14:paraId="7D79493C"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30FB8F70"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Level of roads connected</w:t>
            </w:r>
          </w:p>
        </w:tc>
        <w:tc>
          <w:tcPr>
            <w:tcW w:w="1355" w:type="dxa"/>
            <w:vAlign w:val="center"/>
          </w:tcPr>
          <w:p w14:paraId="3DBA9347" w14:textId="77777777" w:rsidR="003454C3" w:rsidRPr="000268D1" w:rsidRDefault="003454C3" w:rsidP="00B9694B">
            <w:pPr>
              <w:pStyle w:val="Paragraph"/>
              <w:spacing w:before="0" w:line="360" w:lineRule="auto"/>
              <w:jc w:val="center"/>
              <w:rPr>
                <w:b/>
                <w:bCs/>
                <w:sz w:val="20"/>
                <w:szCs w:val="20"/>
              </w:rPr>
            </w:pPr>
            <w:r w:rsidRPr="000268D1">
              <w:rPr>
                <w:sz w:val="20"/>
                <w:szCs w:val="20"/>
              </w:rPr>
              <w:t>OS</w:t>
            </w:r>
          </w:p>
        </w:tc>
        <w:tc>
          <w:tcPr>
            <w:tcW w:w="1338" w:type="dxa"/>
            <w:vAlign w:val="center"/>
          </w:tcPr>
          <w:p w14:paraId="39B0F198" w14:textId="77777777" w:rsidR="003454C3" w:rsidRPr="000268D1" w:rsidRDefault="003454C3" w:rsidP="00B9694B">
            <w:pPr>
              <w:pStyle w:val="Paragraph"/>
              <w:spacing w:before="0" w:line="360" w:lineRule="auto"/>
              <w:jc w:val="center"/>
              <w:rPr>
                <w:b/>
                <w:bCs/>
                <w:sz w:val="20"/>
                <w:szCs w:val="20"/>
              </w:rPr>
            </w:pPr>
            <w:r w:rsidRPr="000268D1">
              <w:rPr>
                <w:sz w:val="20"/>
                <w:szCs w:val="20"/>
              </w:rPr>
              <w:t>Global</w:t>
            </w:r>
          </w:p>
        </w:tc>
        <w:tc>
          <w:tcPr>
            <w:tcW w:w="2031" w:type="dxa"/>
            <w:vAlign w:val="center"/>
          </w:tcPr>
          <w:p w14:paraId="54313626" w14:textId="77777777" w:rsidR="003454C3" w:rsidRPr="000268D1" w:rsidRDefault="003454C3" w:rsidP="00B9694B">
            <w:pPr>
              <w:pStyle w:val="Paragraph"/>
              <w:spacing w:before="0" w:line="360" w:lineRule="auto"/>
              <w:jc w:val="center"/>
              <w:rPr>
                <w:sz w:val="20"/>
                <w:szCs w:val="20"/>
              </w:rPr>
            </w:pPr>
            <w:r w:rsidRPr="000268D1">
              <w:rPr>
                <w:sz w:val="20"/>
                <w:szCs w:val="20"/>
              </w:rPr>
              <w:t>0-</w:t>
            </w:r>
            <w:r w:rsidRPr="000268D1">
              <w:rPr>
                <w:rFonts w:eastAsiaTheme="minorEastAsia"/>
                <w:color w:val="000000" w:themeColor="text1"/>
                <w:kern w:val="24"/>
                <w:sz w:val="20"/>
                <w:szCs w:val="20"/>
              </w:rPr>
              <w:t>ALL minor road,</w:t>
            </w:r>
          </w:p>
          <w:p w14:paraId="7EF73926" w14:textId="77777777" w:rsidR="003454C3" w:rsidRPr="000268D1" w:rsidRDefault="003454C3" w:rsidP="00B9694B">
            <w:pPr>
              <w:pStyle w:val="Paragraph"/>
              <w:spacing w:before="0" w:line="360" w:lineRule="auto"/>
              <w:jc w:val="center"/>
              <w:rPr>
                <w:sz w:val="20"/>
                <w:szCs w:val="20"/>
              </w:rPr>
            </w:pPr>
            <w:r w:rsidRPr="000268D1">
              <w:rPr>
                <w:sz w:val="20"/>
                <w:szCs w:val="20"/>
              </w:rPr>
              <w:t>1-</w:t>
            </w:r>
            <w:r w:rsidRPr="000268D1">
              <w:rPr>
                <w:rFonts w:eastAsiaTheme="minorEastAsia"/>
                <w:color w:val="000000" w:themeColor="text1"/>
                <w:kern w:val="24"/>
                <w:sz w:val="20"/>
                <w:szCs w:val="20"/>
              </w:rPr>
              <w:t>Major&amp;minor road,</w:t>
            </w:r>
          </w:p>
          <w:p w14:paraId="6D5875D7" w14:textId="77777777" w:rsidR="003454C3" w:rsidRPr="000268D1" w:rsidRDefault="003454C3" w:rsidP="00B9694B">
            <w:pPr>
              <w:pStyle w:val="Paragraph"/>
              <w:spacing w:before="0" w:line="360" w:lineRule="auto"/>
              <w:jc w:val="center"/>
              <w:rPr>
                <w:b/>
                <w:bCs/>
                <w:sz w:val="20"/>
                <w:szCs w:val="20"/>
              </w:rPr>
            </w:pPr>
            <w:r w:rsidRPr="000268D1">
              <w:rPr>
                <w:sz w:val="20"/>
                <w:szCs w:val="20"/>
              </w:rPr>
              <w:t>2-</w:t>
            </w:r>
            <w:r w:rsidRPr="000268D1">
              <w:rPr>
                <w:rFonts w:eastAsiaTheme="minorEastAsia"/>
                <w:color w:val="000000" w:themeColor="text1"/>
                <w:kern w:val="24"/>
                <w:sz w:val="20"/>
                <w:szCs w:val="20"/>
              </w:rPr>
              <w:t>All_Major road</w:t>
            </w:r>
          </w:p>
        </w:tc>
      </w:tr>
      <w:tr w:rsidR="003454C3" w:rsidRPr="000268D1" w14:paraId="4535D7C7" w14:textId="77777777" w:rsidTr="00B9694B">
        <w:trPr>
          <w:trHeight w:val="328"/>
          <w:jc w:val="center"/>
        </w:trPr>
        <w:tc>
          <w:tcPr>
            <w:tcW w:w="1591" w:type="dxa"/>
            <w:vMerge/>
            <w:vAlign w:val="center"/>
          </w:tcPr>
          <w:p w14:paraId="2340ADBE"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035620A1"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Presence of crossing</w:t>
            </w:r>
          </w:p>
        </w:tc>
        <w:tc>
          <w:tcPr>
            <w:tcW w:w="1355" w:type="dxa"/>
            <w:vMerge w:val="restart"/>
            <w:vAlign w:val="center"/>
          </w:tcPr>
          <w:p w14:paraId="1A2E625C" w14:textId="77777777" w:rsidR="003454C3" w:rsidRPr="000268D1" w:rsidRDefault="003454C3" w:rsidP="00B9694B">
            <w:pPr>
              <w:pStyle w:val="Paragraph"/>
              <w:spacing w:before="0" w:line="360" w:lineRule="auto"/>
              <w:jc w:val="center"/>
              <w:rPr>
                <w:b/>
                <w:bCs/>
                <w:sz w:val="20"/>
                <w:szCs w:val="20"/>
              </w:rPr>
            </w:pPr>
            <w:r w:rsidRPr="000268D1">
              <w:rPr>
                <w:sz w:val="20"/>
                <w:szCs w:val="20"/>
              </w:rPr>
              <w:t>OSM</w:t>
            </w:r>
          </w:p>
        </w:tc>
        <w:tc>
          <w:tcPr>
            <w:tcW w:w="1338" w:type="dxa"/>
            <w:vMerge w:val="restart"/>
            <w:vAlign w:val="center"/>
          </w:tcPr>
          <w:p w14:paraId="00801ACC" w14:textId="77777777" w:rsidR="003454C3" w:rsidRPr="000268D1" w:rsidRDefault="003454C3" w:rsidP="00B9694B">
            <w:pPr>
              <w:pStyle w:val="Paragraph"/>
              <w:spacing w:before="0" w:line="360" w:lineRule="auto"/>
              <w:jc w:val="center"/>
              <w:rPr>
                <w:b/>
                <w:bCs/>
                <w:sz w:val="20"/>
                <w:szCs w:val="20"/>
              </w:rPr>
            </w:pPr>
            <w:r w:rsidRPr="000268D1">
              <w:rPr>
                <w:sz w:val="20"/>
                <w:szCs w:val="20"/>
              </w:rPr>
              <w:t>Local</w:t>
            </w:r>
          </w:p>
        </w:tc>
        <w:tc>
          <w:tcPr>
            <w:tcW w:w="2031" w:type="dxa"/>
            <w:vMerge w:val="restart"/>
            <w:vAlign w:val="center"/>
          </w:tcPr>
          <w:p w14:paraId="4D90C080" w14:textId="77777777" w:rsidR="003454C3" w:rsidRPr="000268D1" w:rsidRDefault="003454C3" w:rsidP="00B9694B">
            <w:pPr>
              <w:pStyle w:val="Paragraph"/>
              <w:spacing w:before="0" w:line="360" w:lineRule="auto"/>
              <w:jc w:val="center"/>
              <w:rPr>
                <w:sz w:val="20"/>
                <w:szCs w:val="20"/>
              </w:rPr>
            </w:pPr>
            <w:r w:rsidRPr="000268D1">
              <w:rPr>
                <w:sz w:val="20"/>
                <w:szCs w:val="20"/>
              </w:rPr>
              <w:t>0-True</w:t>
            </w:r>
            <w:r w:rsidRPr="000268D1">
              <w:rPr>
                <w:rFonts w:eastAsiaTheme="minorEastAsia"/>
                <w:sz w:val="20"/>
                <w:szCs w:val="20"/>
                <w:lang w:eastAsia="zh-CN"/>
              </w:rPr>
              <w:t xml:space="preserve">, </w:t>
            </w:r>
            <w:r w:rsidRPr="000268D1">
              <w:rPr>
                <w:sz w:val="20"/>
                <w:szCs w:val="20"/>
              </w:rPr>
              <w:t>1-False</w:t>
            </w:r>
          </w:p>
        </w:tc>
      </w:tr>
      <w:tr w:rsidR="003454C3" w:rsidRPr="000268D1" w14:paraId="59E3A50F" w14:textId="77777777" w:rsidTr="00B9694B">
        <w:trPr>
          <w:trHeight w:val="128"/>
          <w:jc w:val="center"/>
        </w:trPr>
        <w:tc>
          <w:tcPr>
            <w:tcW w:w="1591" w:type="dxa"/>
            <w:vMerge/>
            <w:vAlign w:val="center"/>
          </w:tcPr>
          <w:p w14:paraId="3DA3B41A"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4C4115DF"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Presence of traffic light</w:t>
            </w:r>
          </w:p>
        </w:tc>
        <w:tc>
          <w:tcPr>
            <w:tcW w:w="1355" w:type="dxa"/>
            <w:vMerge/>
            <w:vAlign w:val="center"/>
          </w:tcPr>
          <w:p w14:paraId="77F0F056" w14:textId="77777777" w:rsidR="003454C3" w:rsidRPr="000268D1" w:rsidRDefault="003454C3" w:rsidP="00B9694B">
            <w:pPr>
              <w:pStyle w:val="Paragraph"/>
              <w:spacing w:before="0" w:line="360" w:lineRule="auto"/>
              <w:jc w:val="center"/>
              <w:rPr>
                <w:b/>
                <w:bCs/>
                <w:sz w:val="20"/>
                <w:szCs w:val="20"/>
              </w:rPr>
            </w:pPr>
          </w:p>
        </w:tc>
        <w:tc>
          <w:tcPr>
            <w:tcW w:w="1338" w:type="dxa"/>
            <w:vMerge/>
            <w:vAlign w:val="center"/>
          </w:tcPr>
          <w:p w14:paraId="71411BC2"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69D2DFE1" w14:textId="77777777" w:rsidR="003454C3" w:rsidRPr="000268D1" w:rsidRDefault="003454C3" w:rsidP="00B9694B">
            <w:pPr>
              <w:pStyle w:val="Paragraph"/>
              <w:spacing w:before="0" w:line="360" w:lineRule="auto"/>
              <w:jc w:val="center"/>
              <w:rPr>
                <w:sz w:val="20"/>
                <w:szCs w:val="20"/>
              </w:rPr>
            </w:pPr>
          </w:p>
        </w:tc>
      </w:tr>
      <w:tr w:rsidR="003454C3" w:rsidRPr="000268D1" w14:paraId="427DECAF" w14:textId="77777777" w:rsidTr="00B9694B">
        <w:trPr>
          <w:trHeight w:val="373"/>
          <w:jc w:val="center"/>
        </w:trPr>
        <w:tc>
          <w:tcPr>
            <w:tcW w:w="1591" w:type="dxa"/>
            <w:vMerge w:val="restart"/>
            <w:vAlign w:val="center"/>
          </w:tcPr>
          <w:p w14:paraId="0D4026FD" w14:textId="77777777" w:rsidR="003454C3" w:rsidRPr="000268D1" w:rsidRDefault="003454C3" w:rsidP="00B9694B">
            <w:pPr>
              <w:pStyle w:val="Paragraph"/>
              <w:spacing w:before="0" w:line="360" w:lineRule="auto"/>
              <w:jc w:val="center"/>
              <w:rPr>
                <w:sz w:val="20"/>
                <w:szCs w:val="20"/>
              </w:rPr>
            </w:pPr>
            <w:r w:rsidRPr="000268D1">
              <w:rPr>
                <w:b/>
                <w:bCs/>
                <w:sz w:val="20"/>
                <w:szCs w:val="20"/>
              </w:rPr>
              <w:t>Street View</w:t>
            </w:r>
          </w:p>
        </w:tc>
        <w:tc>
          <w:tcPr>
            <w:tcW w:w="3366" w:type="dxa"/>
            <w:vAlign w:val="center"/>
          </w:tcPr>
          <w:p w14:paraId="71247905"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Street view complexity</w:t>
            </w:r>
          </w:p>
        </w:tc>
        <w:tc>
          <w:tcPr>
            <w:tcW w:w="1355" w:type="dxa"/>
            <w:vMerge w:val="restart"/>
            <w:vAlign w:val="center"/>
          </w:tcPr>
          <w:p w14:paraId="1F43AF1A" w14:textId="77777777" w:rsidR="003454C3" w:rsidRPr="000268D1" w:rsidRDefault="003454C3" w:rsidP="00B9694B">
            <w:pPr>
              <w:pStyle w:val="Paragraph"/>
              <w:spacing w:before="0" w:line="360" w:lineRule="auto"/>
              <w:jc w:val="center"/>
              <w:rPr>
                <w:sz w:val="20"/>
                <w:szCs w:val="20"/>
              </w:rPr>
            </w:pPr>
            <w:r w:rsidRPr="000268D1">
              <w:rPr>
                <w:sz w:val="20"/>
                <w:szCs w:val="20"/>
              </w:rPr>
              <w:t>SVI</w:t>
            </w:r>
          </w:p>
        </w:tc>
        <w:tc>
          <w:tcPr>
            <w:tcW w:w="1338" w:type="dxa"/>
            <w:vMerge w:val="restart"/>
            <w:vAlign w:val="center"/>
          </w:tcPr>
          <w:p w14:paraId="02A13CB6"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7EA2B16F"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19788F88" w14:textId="77777777" w:rsidTr="00B9694B">
        <w:trPr>
          <w:trHeight w:val="373"/>
          <w:jc w:val="center"/>
        </w:trPr>
        <w:tc>
          <w:tcPr>
            <w:tcW w:w="1591" w:type="dxa"/>
            <w:vMerge/>
            <w:vAlign w:val="center"/>
          </w:tcPr>
          <w:p w14:paraId="73EDBBA1"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02440953"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Perception of building pixels</w:t>
            </w:r>
          </w:p>
        </w:tc>
        <w:tc>
          <w:tcPr>
            <w:tcW w:w="1355" w:type="dxa"/>
            <w:vMerge/>
            <w:vAlign w:val="center"/>
          </w:tcPr>
          <w:p w14:paraId="0726761E"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98E22E2"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0CDD1B9A" w14:textId="77777777" w:rsidR="003454C3" w:rsidRPr="000268D1" w:rsidRDefault="003454C3" w:rsidP="00B9694B">
            <w:pPr>
              <w:pStyle w:val="Paragraph"/>
              <w:spacing w:before="0" w:line="360" w:lineRule="auto"/>
              <w:jc w:val="center"/>
              <w:rPr>
                <w:sz w:val="20"/>
                <w:szCs w:val="20"/>
              </w:rPr>
            </w:pPr>
          </w:p>
        </w:tc>
      </w:tr>
      <w:tr w:rsidR="003454C3" w:rsidRPr="000268D1" w14:paraId="1D786A96" w14:textId="77777777" w:rsidTr="00B9694B">
        <w:trPr>
          <w:trHeight w:val="373"/>
          <w:jc w:val="center"/>
        </w:trPr>
        <w:tc>
          <w:tcPr>
            <w:tcW w:w="1591" w:type="dxa"/>
            <w:vMerge/>
            <w:vAlign w:val="center"/>
          </w:tcPr>
          <w:p w14:paraId="41270ACE"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11D655BC"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vegetation pixels</w:t>
            </w:r>
          </w:p>
        </w:tc>
        <w:tc>
          <w:tcPr>
            <w:tcW w:w="1355" w:type="dxa"/>
            <w:vMerge/>
            <w:vAlign w:val="center"/>
          </w:tcPr>
          <w:p w14:paraId="66A3B90E"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1FF2AEC"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251E7B99" w14:textId="77777777" w:rsidR="003454C3" w:rsidRPr="000268D1" w:rsidRDefault="003454C3" w:rsidP="00B9694B">
            <w:pPr>
              <w:pStyle w:val="Paragraph"/>
              <w:spacing w:before="0" w:line="360" w:lineRule="auto"/>
              <w:jc w:val="center"/>
              <w:rPr>
                <w:sz w:val="20"/>
                <w:szCs w:val="20"/>
              </w:rPr>
            </w:pPr>
          </w:p>
        </w:tc>
      </w:tr>
      <w:tr w:rsidR="003454C3" w:rsidRPr="000268D1" w14:paraId="0C1BC064" w14:textId="77777777" w:rsidTr="00B9694B">
        <w:trPr>
          <w:trHeight w:val="373"/>
          <w:jc w:val="center"/>
        </w:trPr>
        <w:tc>
          <w:tcPr>
            <w:tcW w:w="1591" w:type="dxa"/>
            <w:vMerge/>
            <w:vAlign w:val="center"/>
          </w:tcPr>
          <w:p w14:paraId="2F9DB357"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4FF5E8F2"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road pixels</w:t>
            </w:r>
          </w:p>
        </w:tc>
        <w:tc>
          <w:tcPr>
            <w:tcW w:w="1355" w:type="dxa"/>
            <w:vMerge/>
            <w:vAlign w:val="center"/>
          </w:tcPr>
          <w:p w14:paraId="27F66BAD"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38D8492"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57239BC5" w14:textId="77777777" w:rsidR="003454C3" w:rsidRPr="000268D1" w:rsidRDefault="003454C3" w:rsidP="00B9694B">
            <w:pPr>
              <w:pStyle w:val="Paragraph"/>
              <w:spacing w:before="0" w:line="360" w:lineRule="auto"/>
              <w:jc w:val="center"/>
              <w:rPr>
                <w:sz w:val="20"/>
                <w:szCs w:val="20"/>
              </w:rPr>
            </w:pPr>
          </w:p>
        </w:tc>
      </w:tr>
      <w:tr w:rsidR="003454C3" w:rsidRPr="000268D1" w14:paraId="37B7B579" w14:textId="77777777" w:rsidTr="00B9694B">
        <w:trPr>
          <w:trHeight w:val="373"/>
          <w:jc w:val="center"/>
        </w:trPr>
        <w:tc>
          <w:tcPr>
            <w:tcW w:w="1591" w:type="dxa"/>
            <w:vMerge/>
            <w:vAlign w:val="center"/>
          </w:tcPr>
          <w:p w14:paraId="1FB07E6B"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0EE8A4A" w14:textId="77777777" w:rsidR="003454C3" w:rsidRPr="000268D1" w:rsidRDefault="003454C3" w:rsidP="00B9694B">
            <w:pPr>
              <w:pStyle w:val="Paragraph"/>
              <w:spacing w:before="0" w:line="360" w:lineRule="auto"/>
              <w:jc w:val="center"/>
              <w:rPr>
                <w:sz w:val="20"/>
                <w:szCs w:val="20"/>
              </w:rPr>
            </w:pPr>
            <w:r w:rsidRPr="000268D1">
              <w:rPr>
                <w:rFonts w:eastAsiaTheme="minorEastAsia"/>
                <w:color w:val="000000" w:themeColor="text1"/>
                <w:kern w:val="24"/>
                <w:sz w:val="20"/>
                <w:szCs w:val="20"/>
              </w:rPr>
              <w:t>Percent of sky pixels</w:t>
            </w:r>
          </w:p>
        </w:tc>
        <w:tc>
          <w:tcPr>
            <w:tcW w:w="1355" w:type="dxa"/>
            <w:vMerge/>
            <w:vAlign w:val="center"/>
          </w:tcPr>
          <w:p w14:paraId="6A3C144B"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1DE3722A"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399F84D5" w14:textId="77777777" w:rsidR="003454C3" w:rsidRPr="000268D1" w:rsidRDefault="003454C3" w:rsidP="00B9694B">
            <w:pPr>
              <w:pStyle w:val="Paragraph"/>
              <w:spacing w:before="0" w:line="360" w:lineRule="auto"/>
              <w:jc w:val="center"/>
              <w:rPr>
                <w:sz w:val="20"/>
                <w:szCs w:val="20"/>
              </w:rPr>
            </w:pPr>
          </w:p>
        </w:tc>
      </w:tr>
      <w:tr w:rsidR="003454C3" w:rsidRPr="000268D1" w14:paraId="0FD8EAC7" w14:textId="77777777" w:rsidTr="00B9694B">
        <w:trPr>
          <w:trHeight w:val="373"/>
          <w:jc w:val="center"/>
        </w:trPr>
        <w:tc>
          <w:tcPr>
            <w:tcW w:w="1591" w:type="dxa"/>
            <w:vMerge/>
            <w:vAlign w:val="center"/>
          </w:tcPr>
          <w:p w14:paraId="1DB9B17C"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7DAA34E"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sidewalk pixels</w:t>
            </w:r>
          </w:p>
        </w:tc>
        <w:tc>
          <w:tcPr>
            <w:tcW w:w="1355" w:type="dxa"/>
            <w:vMerge/>
            <w:vAlign w:val="center"/>
          </w:tcPr>
          <w:p w14:paraId="19B7EF8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06DFD1E"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56943C44" w14:textId="77777777" w:rsidR="003454C3" w:rsidRPr="000268D1" w:rsidRDefault="003454C3" w:rsidP="00B9694B">
            <w:pPr>
              <w:pStyle w:val="Paragraph"/>
              <w:spacing w:before="0" w:line="360" w:lineRule="auto"/>
              <w:jc w:val="center"/>
              <w:rPr>
                <w:sz w:val="20"/>
                <w:szCs w:val="20"/>
              </w:rPr>
            </w:pPr>
          </w:p>
        </w:tc>
      </w:tr>
      <w:tr w:rsidR="003454C3" w:rsidRPr="000268D1" w14:paraId="4CF76974" w14:textId="77777777" w:rsidTr="00B9694B">
        <w:trPr>
          <w:trHeight w:val="373"/>
          <w:jc w:val="center"/>
        </w:trPr>
        <w:tc>
          <w:tcPr>
            <w:tcW w:w="1591" w:type="dxa"/>
            <w:vMerge/>
            <w:vAlign w:val="center"/>
          </w:tcPr>
          <w:p w14:paraId="0FB38141"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4724D7D"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traffic sign pixels</w:t>
            </w:r>
          </w:p>
        </w:tc>
        <w:tc>
          <w:tcPr>
            <w:tcW w:w="1355" w:type="dxa"/>
            <w:vMerge/>
            <w:vAlign w:val="center"/>
          </w:tcPr>
          <w:p w14:paraId="60139B0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B3088F4"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002F82B" w14:textId="77777777" w:rsidR="003454C3" w:rsidRPr="000268D1" w:rsidRDefault="003454C3" w:rsidP="00B9694B">
            <w:pPr>
              <w:pStyle w:val="Paragraph"/>
              <w:spacing w:before="0" w:line="360" w:lineRule="auto"/>
              <w:jc w:val="center"/>
              <w:rPr>
                <w:sz w:val="20"/>
                <w:szCs w:val="20"/>
              </w:rPr>
            </w:pPr>
          </w:p>
        </w:tc>
      </w:tr>
      <w:tr w:rsidR="003454C3" w:rsidRPr="000268D1" w14:paraId="5B95AB20" w14:textId="77777777" w:rsidTr="00B9694B">
        <w:trPr>
          <w:trHeight w:val="373"/>
          <w:jc w:val="center"/>
        </w:trPr>
        <w:tc>
          <w:tcPr>
            <w:tcW w:w="1591" w:type="dxa"/>
            <w:vMerge w:val="restart"/>
            <w:vAlign w:val="center"/>
          </w:tcPr>
          <w:p w14:paraId="4A956D31"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Comercial and Public Activities</w:t>
            </w:r>
          </w:p>
        </w:tc>
        <w:tc>
          <w:tcPr>
            <w:tcW w:w="3366" w:type="dxa"/>
            <w:vAlign w:val="center"/>
          </w:tcPr>
          <w:p w14:paraId="618AD9C6" w14:textId="77777777" w:rsidR="003454C3" w:rsidRPr="000268D1" w:rsidRDefault="003454C3" w:rsidP="00B9694B">
            <w:pPr>
              <w:pStyle w:val="Paragraph"/>
              <w:spacing w:before="0" w:line="360" w:lineRule="auto"/>
              <w:jc w:val="center"/>
              <w:rPr>
                <w:sz w:val="20"/>
                <w:szCs w:val="20"/>
              </w:rPr>
            </w:pPr>
            <w:r w:rsidRPr="000268D1">
              <w:rPr>
                <w:sz w:val="20"/>
                <w:szCs w:val="20"/>
              </w:rPr>
              <w:t>Number of cultural POI in 50m</w:t>
            </w:r>
          </w:p>
        </w:tc>
        <w:tc>
          <w:tcPr>
            <w:tcW w:w="1355" w:type="dxa"/>
            <w:vMerge w:val="restart"/>
            <w:vAlign w:val="center"/>
          </w:tcPr>
          <w:p w14:paraId="26D16D21" w14:textId="77777777" w:rsidR="003454C3" w:rsidRPr="000268D1" w:rsidRDefault="003454C3" w:rsidP="00B9694B">
            <w:pPr>
              <w:pStyle w:val="Paragraph"/>
              <w:spacing w:before="0" w:line="360" w:lineRule="auto"/>
              <w:jc w:val="center"/>
              <w:rPr>
                <w:sz w:val="20"/>
                <w:szCs w:val="20"/>
              </w:rPr>
            </w:pPr>
            <w:r w:rsidRPr="000268D1">
              <w:rPr>
                <w:sz w:val="20"/>
                <w:szCs w:val="20"/>
              </w:rPr>
              <w:t>OSM</w:t>
            </w:r>
          </w:p>
        </w:tc>
        <w:tc>
          <w:tcPr>
            <w:tcW w:w="1338" w:type="dxa"/>
            <w:vMerge w:val="restart"/>
            <w:vAlign w:val="center"/>
          </w:tcPr>
          <w:p w14:paraId="4B54498E"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7B9699C2"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613A5210" w14:textId="77777777" w:rsidTr="00B9694B">
        <w:trPr>
          <w:trHeight w:val="373"/>
          <w:jc w:val="center"/>
        </w:trPr>
        <w:tc>
          <w:tcPr>
            <w:tcW w:w="1591" w:type="dxa"/>
            <w:vMerge/>
            <w:vAlign w:val="center"/>
          </w:tcPr>
          <w:p w14:paraId="17D2CA03"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0C9C9156" w14:textId="77777777" w:rsidR="003454C3" w:rsidRPr="000268D1" w:rsidRDefault="003454C3" w:rsidP="00B9694B">
            <w:pPr>
              <w:pStyle w:val="Paragraph"/>
              <w:spacing w:before="0" w:line="360" w:lineRule="auto"/>
              <w:jc w:val="center"/>
              <w:rPr>
                <w:sz w:val="20"/>
                <w:szCs w:val="20"/>
              </w:rPr>
            </w:pPr>
            <w:r w:rsidRPr="000268D1">
              <w:rPr>
                <w:sz w:val="20"/>
                <w:szCs w:val="20"/>
              </w:rPr>
              <w:t>Number of food &amp; drink POI in 50m</w:t>
            </w:r>
          </w:p>
        </w:tc>
        <w:tc>
          <w:tcPr>
            <w:tcW w:w="1355" w:type="dxa"/>
            <w:vMerge/>
            <w:vAlign w:val="center"/>
          </w:tcPr>
          <w:p w14:paraId="6D804537"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CEC38ED"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3D50D64E" w14:textId="77777777" w:rsidR="003454C3" w:rsidRPr="000268D1" w:rsidRDefault="003454C3" w:rsidP="00B9694B">
            <w:pPr>
              <w:pStyle w:val="Paragraph"/>
              <w:spacing w:before="0" w:line="360" w:lineRule="auto"/>
              <w:jc w:val="center"/>
              <w:rPr>
                <w:sz w:val="20"/>
                <w:szCs w:val="20"/>
              </w:rPr>
            </w:pPr>
          </w:p>
        </w:tc>
      </w:tr>
      <w:tr w:rsidR="003454C3" w:rsidRPr="000268D1" w14:paraId="573CB907" w14:textId="77777777" w:rsidTr="00B9694B">
        <w:trPr>
          <w:trHeight w:val="373"/>
          <w:jc w:val="center"/>
        </w:trPr>
        <w:tc>
          <w:tcPr>
            <w:tcW w:w="1591" w:type="dxa"/>
            <w:vMerge/>
            <w:vAlign w:val="center"/>
          </w:tcPr>
          <w:p w14:paraId="156B26F4"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4AC20AC6" w14:textId="77777777" w:rsidR="003454C3" w:rsidRPr="000268D1" w:rsidRDefault="003454C3" w:rsidP="00B9694B">
            <w:pPr>
              <w:pStyle w:val="Paragraph"/>
              <w:spacing w:before="0" w:line="360" w:lineRule="auto"/>
              <w:jc w:val="center"/>
              <w:rPr>
                <w:sz w:val="20"/>
                <w:szCs w:val="20"/>
              </w:rPr>
            </w:pPr>
            <w:r w:rsidRPr="000268D1">
              <w:rPr>
                <w:sz w:val="20"/>
                <w:szCs w:val="20"/>
              </w:rPr>
              <w:t>Number of hotels in 50m</w:t>
            </w:r>
          </w:p>
        </w:tc>
        <w:tc>
          <w:tcPr>
            <w:tcW w:w="1355" w:type="dxa"/>
            <w:vMerge/>
            <w:vAlign w:val="center"/>
          </w:tcPr>
          <w:p w14:paraId="1124273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3026325"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7DA25250" w14:textId="77777777" w:rsidR="003454C3" w:rsidRPr="000268D1" w:rsidRDefault="003454C3" w:rsidP="00B9694B">
            <w:pPr>
              <w:pStyle w:val="Paragraph"/>
              <w:spacing w:before="0" w:line="360" w:lineRule="auto"/>
              <w:jc w:val="center"/>
              <w:rPr>
                <w:sz w:val="20"/>
                <w:szCs w:val="20"/>
              </w:rPr>
            </w:pPr>
          </w:p>
        </w:tc>
      </w:tr>
      <w:tr w:rsidR="003454C3" w:rsidRPr="000268D1" w14:paraId="38032330" w14:textId="77777777" w:rsidTr="00B9694B">
        <w:trPr>
          <w:trHeight w:val="373"/>
          <w:jc w:val="center"/>
        </w:trPr>
        <w:tc>
          <w:tcPr>
            <w:tcW w:w="1591" w:type="dxa"/>
            <w:vMerge/>
            <w:vAlign w:val="center"/>
          </w:tcPr>
          <w:p w14:paraId="4F932605"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B267DE8" w14:textId="77777777" w:rsidR="003454C3" w:rsidRPr="000268D1" w:rsidRDefault="003454C3" w:rsidP="00B9694B">
            <w:pPr>
              <w:pStyle w:val="Paragraph"/>
              <w:spacing w:before="0" w:line="360" w:lineRule="auto"/>
              <w:jc w:val="center"/>
              <w:rPr>
                <w:sz w:val="20"/>
                <w:szCs w:val="20"/>
              </w:rPr>
            </w:pPr>
            <w:r w:rsidRPr="000268D1">
              <w:rPr>
                <w:sz w:val="20"/>
                <w:szCs w:val="20"/>
              </w:rPr>
              <w:t>Number of schools in 50m</w:t>
            </w:r>
          </w:p>
        </w:tc>
        <w:tc>
          <w:tcPr>
            <w:tcW w:w="1355" w:type="dxa"/>
            <w:vMerge/>
            <w:vAlign w:val="center"/>
          </w:tcPr>
          <w:p w14:paraId="6EB9234A"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F8BD14E"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1E98E41" w14:textId="77777777" w:rsidR="003454C3" w:rsidRPr="000268D1" w:rsidRDefault="003454C3" w:rsidP="00B9694B">
            <w:pPr>
              <w:pStyle w:val="Paragraph"/>
              <w:spacing w:before="0" w:line="360" w:lineRule="auto"/>
              <w:jc w:val="center"/>
              <w:rPr>
                <w:sz w:val="20"/>
                <w:szCs w:val="20"/>
              </w:rPr>
            </w:pPr>
          </w:p>
        </w:tc>
      </w:tr>
      <w:tr w:rsidR="003454C3" w:rsidRPr="000268D1" w14:paraId="6839E369" w14:textId="77777777" w:rsidTr="00B9694B">
        <w:trPr>
          <w:trHeight w:val="373"/>
          <w:jc w:val="center"/>
        </w:trPr>
        <w:tc>
          <w:tcPr>
            <w:tcW w:w="1591" w:type="dxa"/>
            <w:vMerge/>
            <w:vAlign w:val="center"/>
          </w:tcPr>
          <w:p w14:paraId="6B69BE87"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2BF35EE" w14:textId="77777777" w:rsidR="003454C3" w:rsidRPr="000268D1" w:rsidRDefault="003454C3" w:rsidP="00B9694B">
            <w:pPr>
              <w:pStyle w:val="Paragraph"/>
              <w:spacing w:before="0" w:line="360" w:lineRule="auto"/>
              <w:jc w:val="center"/>
              <w:rPr>
                <w:sz w:val="20"/>
                <w:szCs w:val="20"/>
              </w:rPr>
            </w:pPr>
            <w:r w:rsidRPr="000268D1">
              <w:rPr>
                <w:sz w:val="20"/>
                <w:szCs w:val="20"/>
              </w:rPr>
              <w:t>Number of shops &amp; malls in 50m</w:t>
            </w:r>
          </w:p>
        </w:tc>
        <w:tc>
          <w:tcPr>
            <w:tcW w:w="1355" w:type="dxa"/>
            <w:vMerge/>
            <w:vAlign w:val="center"/>
          </w:tcPr>
          <w:p w14:paraId="0C84D317"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5EA2D4D9"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27CC6B37" w14:textId="77777777" w:rsidR="003454C3" w:rsidRPr="000268D1" w:rsidRDefault="003454C3" w:rsidP="00B9694B">
            <w:pPr>
              <w:pStyle w:val="Paragraph"/>
              <w:spacing w:before="0" w:line="360" w:lineRule="auto"/>
              <w:jc w:val="center"/>
              <w:rPr>
                <w:sz w:val="20"/>
                <w:szCs w:val="20"/>
              </w:rPr>
            </w:pPr>
          </w:p>
        </w:tc>
      </w:tr>
      <w:tr w:rsidR="003454C3" w:rsidRPr="000268D1" w14:paraId="7F225ABF" w14:textId="77777777" w:rsidTr="00B9694B">
        <w:trPr>
          <w:trHeight w:val="373"/>
          <w:jc w:val="center"/>
        </w:trPr>
        <w:tc>
          <w:tcPr>
            <w:tcW w:w="1591" w:type="dxa"/>
            <w:vMerge/>
            <w:vAlign w:val="center"/>
          </w:tcPr>
          <w:p w14:paraId="0FD62976"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26014014" w14:textId="77777777" w:rsidR="003454C3" w:rsidRPr="000268D1" w:rsidRDefault="003454C3" w:rsidP="00B9694B">
            <w:pPr>
              <w:pStyle w:val="Paragraph"/>
              <w:spacing w:before="0" w:line="360" w:lineRule="auto"/>
              <w:jc w:val="center"/>
              <w:rPr>
                <w:sz w:val="20"/>
                <w:szCs w:val="20"/>
              </w:rPr>
            </w:pPr>
            <w:r w:rsidRPr="000268D1">
              <w:rPr>
                <w:sz w:val="20"/>
                <w:szCs w:val="20"/>
              </w:rPr>
              <w:t>Number of pub &amp; bar POI in 50m</w:t>
            </w:r>
          </w:p>
        </w:tc>
        <w:tc>
          <w:tcPr>
            <w:tcW w:w="1355" w:type="dxa"/>
            <w:vMerge/>
            <w:vAlign w:val="center"/>
          </w:tcPr>
          <w:p w14:paraId="1903F930"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87B6993"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18DFCA7" w14:textId="77777777" w:rsidR="003454C3" w:rsidRPr="000268D1" w:rsidRDefault="003454C3" w:rsidP="00B9694B">
            <w:pPr>
              <w:pStyle w:val="Paragraph"/>
              <w:spacing w:before="0" w:line="360" w:lineRule="auto"/>
              <w:jc w:val="center"/>
              <w:rPr>
                <w:sz w:val="20"/>
                <w:szCs w:val="20"/>
              </w:rPr>
            </w:pPr>
          </w:p>
        </w:tc>
      </w:tr>
      <w:tr w:rsidR="003454C3" w:rsidRPr="000268D1" w14:paraId="1A4E33B5" w14:textId="77777777" w:rsidTr="00B9694B">
        <w:trPr>
          <w:trHeight w:val="373"/>
          <w:jc w:val="center"/>
        </w:trPr>
        <w:tc>
          <w:tcPr>
            <w:tcW w:w="1591" w:type="dxa"/>
            <w:vMerge w:val="restart"/>
            <w:vAlign w:val="center"/>
          </w:tcPr>
          <w:p w14:paraId="6400478C"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Road Network Configuration</w:t>
            </w:r>
          </w:p>
        </w:tc>
        <w:tc>
          <w:tcPr>
            <w:tcW w:w="3366" w:type="dxa"/>
            <w:vAlign w:val="center"/>
          </w:tcPr>
          <w:p w14:paraId="79C5B0EE" w14:textId="092B5751" w:rsidR="003454C3" w:rsidRPr="000268D1" w:rsidRDefault="003454C3" w:rsidP="00B9694B">
            <w:pPr>
              <w:pStyle w:val="Paragraph"/>
              <w:spacing w:before="0" w:line="360" w:lineRule="auto"/>
              <w:jc w:val="center"/>
              <w:rPr>
                <w:sz w:val="20"/>
                <w:szCs w:val="20"/>
              </w:rPr>
            </w:pPr>
            <w:r w:rsidRPr="000268D1">
              <w:rPr>
                <w:sz w:val="20"/>
                <w:szCs w:val="20"/>
              </w:rPr>
              <w:t>Normali</w:t>
            </w:r>
            <w:r w:rsidR="006809E2">
              <w:rPr>
                <w:sz w:val="20"/>
                <w:szCs w:val="20"/>
              </w:rPr>
              <w:t>s</w:t>
            </w:r>
            <w:r w:rsidRPr="000268D1">
              <w:rPr>
                <w:sz w:val="20"/>
                <w:szCs w:val="20"/>
              </w:rPr>
              <w:t>ed Angular Choice R800m</w:t>
            </w:r>
          </w:p>
        </w:tc>
        <w:tc>
          <w:tcPr>
            <w:tcW w:w="1355" w:type="dxa"/>
            <w:vMerge w:val="restart"/>
            <w:vAlign w:val="center"/>
          </w:tcPr>
          <w:p w14:paraId="302189F5" w14:textId="77777777" w:rsidR="003454C3" w:rsidRPr="000268D1" w:rsidRDefault="003454C3" w:rsidP="00B9694B">
            <w:pPr>
              <w:pStyle w:val="Paragraph"/>
              <w:spacing w:before="0" w:line="360" w:lineRule="auto"/>
              <w:jc w:val="center"/>
              <w:rPr>
                <w:sz w:val="20"/>
                <w:szCs w:val="20"/>
              </w:rPr>
            </w:pPr>
            <w:r w:rsidRPr="000268D1">
              <w:rPr>
                <w:sz w:val="20"/>
                <w:szCs w:val="20"/>
              </w:rPr>
              <w:t>OS</w:t>
            </w:r>
          </w:p>
        </w:tc>
        <w:tc>
          <w:tcPr>
            <w:tcW w:w="1338" w:type="dxa"/>
            <w:vAlign w:val="center"/>
          </w:tcPr>
          <w:p w14:paraId="11B63A46"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16E640BC"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64B2ABAA" w14:textId="77777777" w:rsidTr="00B9694B">
        <w:trPr>
          <w:trHeight w:val="373"/>
          <w:jc w:val="center"/>
        </w:trPr>
        <w:tc>
          <w:tcPr>
            <w:tcW w:w="1591" w:type="dxa"/>
            <w:vMerge/>
            <w:vAlign w:val="center"/>
          </w:tcPr>
          <w:p w14:paraId="45225E33"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284B440" w14:textId="44573F9D"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Choice R3200m</w:t>
            </w:r>
          </w:p>
        </w:tc>
        <w:tc>
          <w:tcPr>
            <w:tcW w:w="1355" w:type="dxa"/>
            <w:vMerge/>
            <w:vAlign w:val="center"/>
          </w:tcPr>
          <w:p w14:paraId="4803E067"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57C4B17F" w14:textId="77777777" w:rsidR="003454C3" w:rsidRPr="000268D1" w:rsidRDefault="003454C3" w:rsidP="00B9694B">
            <w:pPr>
              <w:pStyle w:val="Paragraph"/>
              <w:spacing w:before="0" w:line="360" w:lineRule="auto"/>
              <w:jc w:val="center"/>
              <w:rPr>
                <w:sz w:val="20"/>
                <w:szCs w:val="20"/>
              </w:rPr>
            </w:pPr>
            <w:r w:rsidRPr="000268D1">
              <w:rPr>
                <w:sz w:val="20"/>
                <w:szCs w:val="20"/>
              </w:rPr>
              <w:t>Global</w:t>
            </w:r>
          </w:p>
        </w:tc>
        <w:tc>
          <w:tcPr>
            <w:tcW w:w="2031" w:type="dxa"/>
            <w:vMerge/>
            <w:vAlign w:val="center"/>
          </w:tcPr>
          <w:p w14:paraId="2FDA4C6D" w14:textId="77777777" w:rsidR="003454C3" w:rsidRPr="000268D1" w:rsidRDefault="003454C3" w:rsidP="00B9694B">
            <w:pPr>
              <w:pStyle w:val="Paragraph"/>
              <w:spacing w:before="0" w:line="360" w:lineRule="auto"/>
              <w:jc w:val="center"/>
              <w:rPr>
                <w:sz w:val="20"/>
                <w:szCs w:val="20"/>
              </w:rPr>
            </w:pPr>
          </w:p>
        </w:tc>
      </w:tr>
      <w:tr w:rsidR="003454C3" w:rsidRPr="000268D1" w14:paraId="5D6884A3" w14:textId="77777777" w:rsidTr="00B9694B">
        <w:trPr>
          <w:trHeight w:val="373"/>
          <w:jc w:val="center"/>
        </w:trPr>
        <w:tc>
          <w:tcPr>
            <w:tcW w:w="1591" w:type="dxa"/>
            <w:vMerge/>
            <w:vAlign w:val="center"/>
          </w:tcPr>
          <w:p w14:paraId="35709032"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3A58962C" w14:textId="733AFC6E"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Integration R800m</w:t>
            </w:r>
          </w:p>
        </w:tc>
        <w:tc>
          <w:tcPr>
            <w:tcW w:w="1355" w:type="dxa"/>
            <w:vMerge/>
            <w:vAlign w:val="center"/>
          </w:tcPr>
          <w:p w14:paraId="7385DED0"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71C1C0AE"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ign w:val="center"/>
          </w:tcPr>
          <w:p w14:paraId="3109BB70" w14:textId="77777777" w:rsidR="003454C3" w:rsidRPr="000268D1" w:rsidRDefault="003454C3" w:rsidP="00B9694B">
            <w:pPr>
              <w:pStyle w:val="Paragraph"/>
              <w:spacing w:before="0" w:line="360" w:lineRule="auto"/>
              <w:jc w:val="center"/>
              <w:rPr>
                <w:sz w:val="20"/>
                <w:szCs w:val="20"/>
              </w:rPr>
            </w:pPr>
          </w:p>
        </w:tc>
      </w:tr>
      <w:tr w:rsidR="003454C3" w:rsidRPr="000268D1" w14:paraId="3E78D3DD" w14:textId="77777777" w:rsidTr="00B9694B">
        <w:trPr>
          <w:trHeight w:val="54"/>
          <w:jc w:val="center"/>
        </w:trPr>
        <w:tc>
          <w:tcPr>
            <w:tcW w:w="1591" w:type="dxa"/>
            <w:vMerge/>
            <w:vAlign w:val="center"/>
          </w:tcPr>
          <w:p w14:paraId="0DB54FF6"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FC955AC" w14:textId="5B094D8F"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Integration R3200m</w:t>
            </w:r>
          </w:p>
        </w:tc>
        <w:tc>
          <w:tcPr>
            <w:tcW w:w="1355" w:type="dxa"/>
            <w:vMerge/>
            <w:vAlign w:val="center"/>
          </w:tcPr>
          <w:p w14:paraId="69E8A85C"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1D8FBB73" w14:textId="77777777" w:rsidR="003454C3" w:rsidRPr="000268D1" w:rsidRDefault="003454C3" w:rsidP="00B9694B">
            <w:pPr>
              <w:pStyle w:val="Paragraph"/>
              <w:spacing w:before="0" w:line="360" w:lineRule="auto"/>
              <w:jc w:val="center"/>
              <w:rPr>
                <w:sz w:val="20"/>
                <w:szCs w:val="20"/>
              </w:rPr>
            </w:pPr>
            <w:r w:rsidRPr="000268D1">
              <w:rPr>
                <w:sz w:val="20"/>
                <w:szCs w:val="20"/>
              </w:rPr>
              <w:t>Global</w:t>
            </w:r>
          </w:p>
        </w:tc>
        <w:tc>
          <w:tcPr>
            <w:tcW w:w="2031" w:type="dxa"/>
            <w:vMerge/>
            <w:vAlign w:val="center"/>
          </w:tcPr>
          <w:p w14:paraId="2E16DF14" w14:textId="77777777" w:rsidR="003454C3" w:rsidRPr="000268D1" w:rsidRDefault="003454C3" w:rsidP="00B9694B">
            <w:pPr>
              <w:pStyle w:val="Paragraph"/>
              <w:spacing w:before="0" w:line="360" w:lineRule="auto"/>
              <w:jc w:val="center"/>
              <w:rPr>
                <w:sz w:val="20"/>
                <w:szCs w:val="20"/>
              </w:rPr>
            </w:pPr>
          </w:p>
        </w:tc>
      </w:tr>
    </w:tbl>
    <w:p w14:paraId="470DBB21" w14:textId="173A4ABC" w:rsidR="003454C3" w:rsidRPr="00835F3F" w:rsidRDefault="003454C3" w:rsidP="00B9694B">
      <w:pPr>
        <w:widowControl w:val="0"/>
        <w:autoSpaceDE w:val="0"/>
        <w:autoSpaceDN w:val="0"/>
        <w:adjustRightInd w:val="0"/>
        <w:spacing w:after="140" w:line="360" w:lineRule="auto"/>
        <w:ind w:left="480" w:hanging="480"/>
        <w:jc w:val="center"/>
        <w:rPr>
          <w:rFonts w:eastAsiaTheme="minorEastAsia"/>
          <w:sz w:val="20"/>
          <w:szCs w:val="20"/>
          <w:lang w:eastAsia="zh-CN"/>
        </w:rPr>
      </w:pPr>
    </w:p>
    <w:p w14:paraId="20E1FA1A" w14:textId="74BBFDF3" w:rsidR="003553C7" w:rsidRPr="00835F3F" w:rsidRDefault="003553C7" w:rsidP="001A39FC">
      <w:pPr>
        <w:widowControl w:val="0"/>
        <w:autoSpaceDE w:val="0"/>
        <w:autoSpaceDN w:val="0"/>
        <w:adjustRightInd w:val="0"/>
        <w:spacing w:after="140" w:line="360" w:lineRule="auto"/>
        <w:rPr>
          <w:rFonts w:eastAsiaTheme="minorEastAsia"/>
          <w:sz w:val="20"/>
          <w:szCs w:val="20"/>
          <w:lang w:eastAsia="zh-CN"/>
        </w:rPr>
      </w:pPr>
    </w:p>
    <w:p w14:paraId="6B0A51FB" w14:textId="1F3C1A0E" w:rsidR="00226679" w:rsidRDefault="00226679" w:rsidP="001A39FC">
      <w:pPr>
        <w:widowControl w:val="0"/>
        <w:autoSpaceDE w:val="0"/>
        <w:autoSpaceDN w:val="0"/>
        <w:adjustRightInd w:val="0"/>
        <w:spacing w:after="140" w:line="360" w:lineRule="auto"/>
        <w:rPr>
          <w:rFonts w:eastAsiaTheme="minorEastAsia"/>
          <w:sz w:val="20"/>
          <w:szCs w:val="20"/>
          <w:lang w:eastAsia="zh-CN"/>
        </w:rPr>
      </w:pPr>
    </w:p>
    <w:p w14:paraId="12D98195" w14:textId="3D4CFAB5" w:rsidR="00226679" w:rsidRPr="00835F3F" w:rsidRDefault="00226679" w:rsidP="001A39FC">
      <w:pPr>
        <w:widowControl w:val="0"/>
        <w:autoSpaceDE w:val="0"/>
        <w:autoSpaceDN w:val="0"/>
        <w:adjustRightInd w:val="0"/>
        <w:spacing w:after="140" w:line="360" w:lineRule="auto"/>
        <w:rPr>
          <w:rFonts w:eastAsiaTheme="minorEastAsia"/>
          <w:sz w:val="20"/>
          <w:szCs w:val="20"/>
          <w:lang w:eastAsia="zh-CN"/>
        </w:rPr>
      </w:pPr>
    </w:p>
    <w:p w14:paraId="1B32D3A4" w14:textId="015A4C05" w:rsidR="006809E2" w:rsidRPr="00A12A23" w:rsidRDefault="000268D1" w:rsidP="00A12A23">
      <w:pPr>
        <w:pStyle w:val="Heading1"/>
        <w:numPr>
          <w:ilvl w:val="0"/>
          <w:numId w:val="26"/>
        </w:numPr>
        <w:spacing w:line="360" w:lineRule="auto"/>
        <w:rPr>
          <w:rFonts w:cs="Times New Roman"/>
          <w:sz w:val="20"/>
          <w:szCs w:val="20"/>
        </w:rPr>
      </w:pPr>
      <w:r w:rsidRPr="00A12A23">
        <w:rPr>
          <w:rFonts w:cs="Times New Roman"/>
          <w:sz w:val="20"/>
          <w:szCs w:val="20"/>
        </w:rPr>
        <w:t>Space Syntax Measurements</w:t>
      </w:r>
    </w:p>
    <w:p w14:paraId="705D98C4" w14:textId="77777777" w:rsidR="006809E2" w:rsidRDefault="006809E2" w:rsidP="001A39FC">
      <w:pPr>
        <w:widowControl w:val="0"/>
        <w:autoSpaceDE w:val="0"/>
        <w:autoSpaceDN w:val="0"/>
        <w:adjustRightInd w:val="0"/>
        <w:spacing w:after="140" w:line="360" w:lineRule="auto"/>
        <w:jc w:val="both"/>
        <w:rPr>
          <w:rFonts w:eastAsia="SimSun"/>
          <w:sz w:val="20"/>
          <w:szCs w:val="20"/>
          <w:lang w:eastAsia="zh-CN"/>
        </w:rPr>
      </w:pPr>
      <w:r w:rsidRPr="006809E2">
        <w:rPr>
          <w:rFonts w:eastAsia="SimSun"/>
          <w:sz w:val="20"/>
          <w:szCs w:val="20"/>
          <w:lang w:eastAsia="zh-CN"/>
        </w:rPr>
        <w:t xml:space="preserve">Space syntax is a set of architectural and urban analysis theories and methodologies rooted in graph theory. At the urban scale, Segment </w:t>
      </w:r>
      <w:r>
        <w:rPr>
          <w:rFonts w:eastAsia="SimSun"/>
          <w:sz w:val="20"/>
          <w:szCs w:val="20"/>
          <w:lang w:eastAsia="zh-CN"/>
        </w:rPr>
        <w:t>a</w:t>
      </w:r>
      <w:r w:rsidRPr="006809E2">
        <w:rPr>
          <w:rFonts w:eastAsia="SimSun"/>
          <w:sz w:val="20"/>
          <w:szCs w:val="20"/>
          <w:lang w:eastAsia="zh-CN"/>
        </w:rPr>
        <w:t xml:space="preserve">nalysis based on </w:t>
      </w:r>
      <w:r>
        <w:rPr>
          <w:rFonts w:eastAsia="SimSun"/>
          <w:sz w:val="20"/>
          <w:szCs w:val="20"/>
          <w:lang w:eastAsia="zh-CN"/>
        </w:rPr>
        <w:t xml:space="preserve">the </w:t>
      </w:r>
      <w:r w:rsidRPr="006809E2">
        <w:rPr>
          <w:rFonts w:eastAsia="SimSun"/>
          <w:sz w:val="20"/>
          <w:szCs w:val="20"/>
          <w:lang w:eastAsia="zh-CN"/>
        </w:rPr>
        <w:t>road network is a commonly used analysis method</w:t>
      </w:r>
      <w:r>
        <w:rPr>
          <w:rFonts w:eastAsia="SimSun"/>
          <w:sz w:val="20"/>
          <w:szCs w:val="20"/>
          <w:lang w:eastAsia="zh-CN"/>
        </w:rPr>
        <w:t>, w</w:t>
      </w:r>
      <w:r w:rsidRPr="006809E2">
        <w:rPr>
          <w:rFonts w:eastAsia="SimSun"/>
          <w:sz w:val="20"/>
          <w:szCs w:val="20"/>
          <w:lang w:eastAsia="zh-CN"/>
        </w:rPr>
        <w:t xml:space="preserve">here </w:t>
      </w:r>
      <w:r>
        <w:rPr>
          <w:rFonts w:eastAsia="SimSun"/>
          <w:sz w:val="20"/>
          <w:szCs w:val="20"/>
          <w:lang w:eastAsia="zh-CN"/>
        </w:rPr>
        <w:t xml:space="preserve">the </w:t>
      </w:r>
      <w:r w:rsidRPr="006809E2">
        <w:rPr>
          <w:rFonts w:eastAsia="SimSun"/>
          <w:sz w:val="20"/>
          <w:szCs w:val="20"/>
          <w:lang w:eastAsia="zh-CN"/>
        </w:rPr>
        <w:t xml:space="preserve">road system as a whole is abstracted into an undirected graph, road segments are represented as nodes in the graph, and </w:t>
      </w:r>
      <w:r>
        <w:rPr>
          <w:rFonts w:eastAsia="SimSun"/>
          <w:sz w:val="20"/>
          <w:szCs w:val="20"/>
          <w:lang w:eastAsia="zh-CN"/>
        </w:rPr>
        <w:t>junctions</w:t>
      </w:r>
      <w:r w:rsidRPr="006809E2">
        <w:rPr>
          <w:rFonts w:eastAsia="SimSun"/>
          <w:sz w:val="20"/>
          <w:szCs w:val="20"/>
          <w:lang w:eastAsia="zh-CN"/>
        </w:rPr>
        <w:t xml:space="preserve"> are represented as edges between nodes. By controlling the analysis radius (distance threshold) in real space, the number of nodes covered in the graph can be adjusted, thereby controlling the scale and complexity of the graph. Normali</w:t>
      </w:r>
      <w:r>
        <w:rPr>
          <w:rFonts w:eastAsia="SimSun"/>
          <w:sz w:val="20"/>
          <w:szCs w:val="20"/>
          <w:lang w:eastAsia="zh-CN"/>
        </w:rPr>
        <w:t>s</w:t>
      </w:r>
      <w:r w:rsidRPr="006809E2">
        <w:rPr>
          <w:rFonts w:eastAsia="SimSun"/>
          <w:sz w:val="20"/>
          <w:szCs w:val="20"/>
          <w:lang w:eastAsia="zh-CN"/>
        </w:rPr>
        <w:t>ed Angular Integration (NAIN) and Normali</w:t>
      </w:r>
      <w:r>
        <w:rPr>
          <w:rFonts w:eastAsia="SimSun"/>
          <w:sz w:val="20"/>
          <w:szCs w:val="20"/>
          <w:lang w:eastAsia="zh-CN"/>
        </w:rPr>
        <w:t>s</w:t>
      </w:r>
      <w:r w:rsidRPr="006809E2">
        <w:rPr>
          <w:rFonts w:eastAsia="SimSun"/>
          <w:sz w:val="20"/>
          <w:szCs w:val="20"/>
          <w:lang w:eastAsia="zh-CN"/>
        </w:rPr>
        <w:t xml:space="preserve">ed Angular Choice (NACH) are classic measurements in segment analysis. </w:t>
      </w:r>
    </w:p>
    <w:p w14:paraId="314644E8" w14:textId="6FCE4874" w:rsidR="006809E2" w:rsidRDefault="006809E2" w:rsidP="001A39FC">
      <w:pPr>
        <w:widowControl w:val="0"/>
        <w:autoSpaceDE w:val="0"/>
        <w:autoSpaceDN w:val="0"/>
        <w:adjustRightInd w:val="0"/>
        <w:spacing w:after="140" w:line="360" w:lineRule="auto"/>
        <w:jc w:val="both"/>
        <w:rPr>
          <w:rFonts w:eastAsia="SimSun"/>
          <w:sz w:val="20"/>
          <w:szCs w:val="20"/>
          <w:lang w:eastAsia="zh-CN"/>
        </w:rPr>
      </w:pPr>
      <w:r w:rsidRPr="006809E2">
        <w:rPr>
          <w:rFonts w:eastAsia="SimSun"/>
          <w:sz w:val="20"/>
          <w:szCs w:val="20"/>
          <w:lang w:eastAsia="zh-CN"/>
        </w:rPr>
        <w:t xml:space="preserve">NAIN can be regarded as a </w:t>
      </w:r>
      <w:r>
        <w:rPr>
          <w:rFonts w:eastAsia="SimSun"/>
          <w:sz w:val="20"/>
          <w:szCs w:val="20"/>
          <w:lang w:eastAsia="zh-CN"/>
        </w:rPr>
        <w:t>development</w:t>
      </w:r>
      <w:r w:rsidRPr="006809E2">
        <w:rPr>
          <w:rFonts w:eastAsia="SimSun"/>
          <w:sz w:val="20"/>
          <w:szCs w:val="20"/>
          <w:lang w:eastAsia="zh-CN"/>
        </w:rPr>
        <w:t xml:space="preserve"> of the closeness centrality measure in graph theory </w:t>
      </w:r>
      <w:r>
        <w:rPr>
          <w:rFonts w:eastAsia="SimSun"/>
          <w:sz w:val="20"/>
          <w:szCs w:val="20"/>
          <w:lang w:eastAsia="zh-CN"/>
        </w:rPr>
        <w:t>for</w:t>
      </w:r>
      <w:r w:rsidRPr="006809E2">
        <w:rPr>
          <w:rFonts w:eastAsia="SimSun"/>
          <w:sz w:val="20"/>
          <w:szCs w:val="20"/>
          <w:lang w:eastAsia="zh-CN"/>
        </w:rPr>
        <w:t xml:space="preserve"> the </w:t>
      </w:r>
      <w:r>
        <w:rPr>
          <w:rFonts w:eastAsia="SimSun"/>
          <w:sz w:val="20"/>
          <w:szCs w:val="20"/>
          <w:lang w:eastAsia="zh-CN"/>
        </w:rPr>
        <w:t>spatial</w:t>
      </w:r>
      <w:r w:rsidRPr="006809E2">
        <w:rPr>
          <w:rFonts w:eastAsia="SimSun"/>
          <w:sz w:val="20"/>
          <w:szCs w:val="20"/>
          <w:lang w:eastAsia="zh-CN"/>
        </w:rPr>
        <w:t xml:space="preserve"> network. </w:t>
      </w:r>
      <w:r>
        <w:rPr>
          <w:rFonts w:eastAsia="SimSun"/>
          <w:sz w:val="20"/>
          <w:szCs w:val="20"/>
          <w:lang w:eastAsia="zh-CN"/>
        </w:rPr>
        <w:t>Mathematically, the</w:t>
      </w:r>
      <w:r w:rsidRPr="006809E2">
        <w:rPr>
          <w:rFonts w:eastAsia="SimSun"/>
          <w:sz w:val="20"/>
          <w:szCs w:val="20"/>
          <w:lang w:eastAsia="zh-CN"/>
        </w:rPr>
        <w:t xml:space="preserve"> closeness centrality </w:t>
      </w:r>
      <w:r>
        <w:rPr>
          <w:rFonts w:eastAsia="SimSun"/>
          <w:sz w:val="20"/>
          <w:szCs w:val="20"/>
          <w:lang w:eastAsia="zh-CN"/>
        </w:rPr>
        <w:t xml:space="preserve">can be illustrated </w:t>
      </w:r>
      <w:r>
        <w:rPr>
          <w:rFonts w:eastAsia="SimSun" w:hint="eastAsia"/>
          <w:sz w:val="20"/>
          <w:szCs w:val="20"/>
          <w:lang w:eastAsia="zh-CN"/>
        </w:rPr>
        <w:t>as</w:t>
      </w:r>
      <w:r>
        <w:rPr>
          <w:rFonts w:eastAsia="SimSun"/>
          <w:sz w:val="20"/>
          <w:szCs w:val="20"/>
          <w:lang w:eastAsia="zh-CN"/>
        </w:rPr>
        <w:t xml:space="preserve"> </w:t>
      </w:r>
      <w:r w:rsidRPr="006809E2">
        <w:rPr>
          <w:rFonts w:eastAsia="SimSun"/>
          <w:sz w:val="20"/>
          <w:szCs w:val="20"/>
          <w:lang w:eastAsia="zh-CN"/>
        </w:rPr>
        <w:t>the quotient of the total number of nodes in the graph and the sum of the distances from a specific node i in the graph to any other node in the shortest path (that is, the reciprocal of the average depth of node i in the graph).</w:t>
      </w:r>
      <w:r>
        <w:rPr>
          <w:rFonts w:eastAsia="SimSun"/>
          <w:sz w:val="20"/>
          <w:szCs w:val="20"/>
          <w:lang w:eastAsia="zh-CN"/>
        </w:rPr>
        <w:t xml:space="preserve"> </w:t>
      </w:r>
      <w:r w:rsidRPr="006809E2">
        <w:rPr>
          <w:rFonts w:eastAsia="SimSun"/>
          <w:sz w:val="20"/>
          <w:szCs w:val="20"/>
          <w:lang w:eastAsia="zh-CN"/>
        </w:rPr>
        <w:t xml:space="preserve">The distance calculation of the </w:t>
      </w:r>
      <w:r>
        <w:rPr>
          <w:rFonts w:eastAsia="SimSun"/>
          <w:sz w:val="20"/>
          <w:szCs w:val="20"/>
          <w:lang w:eastAsia="zh-CN"/>
        </w:rPr>
        <w:t xml:space="preserve">depth </w:t>
      </w:r>
      <w:r w:rsidRPr="006809E2">
        <w:rPr>
          <w:rFonts w:eastAsia="SimSun"/>
          <w:sz w:val="20"/>
          <w:szCs w:val="20"/>
          <w:lang w:eastAsia="zh-CN"/>
        </w:rPr>
        <w:t xml:space="preserve">is based on the number of edges contained in the path and the weight of the edges. </w:t>
      </w:r>
    </w:p>
    <w:p w14:paraId="44E8476B" w14:textId="566B5897" w:rsidR="006809E2" w:rsidRPr="006809E2" w:rsidRDefault="006809E2" w:rsidP="001A39FC">
      <w:pPr>
        <w:widowControl w:val="0"/>
        <w:autoSpaceDE w:val="0"/>
        <w:autoSpaceDN w:val="0"/>
        <w:adjustRightInd w:val="0"/>
        <w:spacing w:after="140" w:line="360" w:lineRule="auto"/>
        <w:jc w:val="both"/>
        <w:rPr>
          <w:rFonts w:eastAsia="SimSun"/>
          <w:sz w:val="20"/>
          <w:szCs w:val="20"/>
          <w:lang w:eastAsia="zh-CN"/>
        </w:rPr>
      </w:pPr>
      <w:r>
        <w:rPr>
          <w:rFonts w:eastAsia="SimSun"/>
          <w:sz w:val="20"/>
          <w:szCs w:val="20"/>
          <w:lang w:eastAsia="zh-CN"/>
        </w:rPr>
        <w:t>Differently, in segment analysis the graph</w:t>
      </w:r>
      <w:r w:rsidRPr="006809E2">
        <w:rPr>
          <w:rFonts w:eastAsia="SimSun"/>
          <w:sz w:val="20"/>
          <w:szCs w:val="20"/>
          <w:lang w:eastAsia="zh-CN"/>
        </w:rPr>
        <w:t xml:space="preserve"> is based on the characteristics of the real road network, and defines the weight of the edge as the angular deviation between roads. This method simulates a natural </w:t>
      </w:r>
      <w:r>
        <w:rPr>
          <w:rFonts w:eastAsia="SimSun"/>
          <w:sz w:val="20"/>
          <w:szCs w:val="20"/>
          <w:lang w:eastAsia="zh-CN"/>
        </w:rPr>
        <w:t>way</w:t>
      </w:r>
      <w:r w:rsidRPr="006809E2">
        <w:rPr>
          <w:rFonts w:eastAsia="SimSun"/>
          <w:sz w:val="20"/>
          <w:szCs w:val="20"/>
          <w:lang w:eastAsia="zh-CN"/>
        </w:rPr>
        <w:t xml:space="preserve">-finding mode, </w:t>
      </w:r>
      <w:r>
        <w:rPr>
          <w:rFonts w:eastAsia="SimSun"/>
          <w:sz w:val="20"/>
          <w:szCs w:val="20"/>
          <w:lang w:eastAsia="zh-CN"/>
        </w:rPr>
        <w:t>where</w:t>
      </w:r>
      <w:r w:rsidRPr="006809E2">
        <w:rPr>
          <w:rFonts w:eastAsia="SimSun"/>
          <w:sz w:val="20"/>
          <w:szCs w:val="20"/>
          <w:lang w:eastAsia="zh-CN"/>
        </w:rPr>
        <w:t xml:space="preserve"> </w:t>
      </w:r>
      <w:r>
        <w:rPr>
          <w:rFonts w:eastAsia="SimSun"/>
          <w:sz w:val="20"/>
          <w:szCs w:val="20"/>
          <w:lang w:eastAsia="zh-CN"/>
        </w:rPr>
        <w:t>to</w:t>
      </w:r>
      <w:r w:rsidRPr="006809E2">
        <w:rPr>
          <w:rFonts w:eastAsia="SimSun"/>
          <w:sz w:val="20"/>
          <w:szCs w:val="20"/>
          <w:lang w:eastAsia="zh-CN"/>
        </w:rPr>
        <w:t xml:space="preserve"> </w:t>
      </w:r>
      <w:r>
        <w:rPr>
          <w:rFonts w:eastAsia="SimSun"/>
          <w:sz w:val="20"/>
          <w:szCs w:val="20"/>
          <w:lang w:eastAsia="zh-CN"/>
        </w:rPr>
        <w:t xml:space="preserve">search </w:t>
      </w:r>
      <w:r w:rsidRPr="006809E2">
        <w:rPr>
          <w:rFonts w:eastAsia="SimSun"/>
          <w:sz w:val="20"/>
          <w:szCs w:val="20"/>
          <w:lang w:eastAsia="zh-CN"/>
        </w:rPr>
        <w:t>for the shortest path between two points, based on the current road segment, always find the next road segment with a smaller angle deflection</w:t>
      </w:r>
      <w:r>
        <w:rPr>
          <w:rFonts w:eastAsia="SimSun"/>
          <w:sz w:val="20"/>
          <w:szCs w:val="20"/>
          <w:lang w:eastAsia="zh-CN"/>
        </w:rPr>
        <w:t>.</w:t>
      </w:r>
      <w:r w:rsidRPr="006809E2">
        <w:rPr>
          <w:rFonts w:eastAsia="SimSun"/>
          <w:sz w:val="20"/>
          <w:szCs w:val="20"/>
          <w:lang w:eastAsia="zh-CN"/>
        </w:rPr>
        <w:t xml:space="preserve"> </w:t>
      </w:r>
      <w:r>
        <w:rPr>
          <w:rFonts w:eastAsia="SimSun"/>
          <w:sz w:val="20"/>
          <w:szCs w:val="20"/>
          <w:lang w:eastAsia="zh-CN"/>
        </w:rPr>
        <w:t>Usually,</w:t>
      </w:r>
      <w:r w:rsidRPr="006809E2">
        <w:rPr>
          <w:rFonts w:eastAsia="SimSun"/>
          <w:sz w:val="20"/>
          <w:szCs w:val="20"/>
          <w:lang w:eastAsia="zh-CN"/>
        </w:rPr>
        <w:t xml:space="preserve"> </w:t>
      </w:r>
      <w:r>
        <w:rPr>
          <w:rFonts w:eastAsia="SimSun"/>
          <w:sz w:val="20"/>
          <w:szCs w:val="20"/>
          <w:lang w:eastAsia="zh-CN"/>
        </w:rPr>
        <w:t>the</w:t>
      </w:r>
      <w:r w:rsidRPr="006809E2">
        <w:rPr>
          <w:rFonts w:eastAsia="SimSun"/>
          <w:sz w:val="20"/>
          <w:szCs w:val="20"/>
          <w:lang w:eastAsia="zh-CN"/>
        </w:rPr>
        <w:t xml:space="preserve"> straightest path</w:t>
      </w:r>
      <w:r>
        <w:rPr>
          <w:rFonts w:eastAsia="SimSun"/>
          <w:sz w:val="20"/>
          <w:szCs w:val="20"/>
          <w:lang w:eastAsia="zh-CN"/>
        </w:rPr>
        <w:t xml:space="preserve"> is to be found</w:t>
      </w:r>
      <w:r w:rsidRPr="006809E2">
        <w:rPr>
          <w:rFonts w:eastAsia="SimSun"/>
          <w:sz w:val="20"/>
          <w:szCs w:val="20"/>
          <w:lang w:eastAsia="zh-CN"/>
        </w:rPr>
        <w:t>.</w:t>
      </w:r>
      <w:r>
        <w:rPr>
          <w:rFonts w:eastAsia="SimSun"/>
          <w:sz w:val="20"/>
          <w:szCs w:val="20"/>
          <w:lang w:eastAsia="zh-CN"/>
        </w:rPr>
        <w:t xml:space="preserve"> M</w:t>
      </w:r>
      <w:r w:rsidRPr="006809E2">
        <w:rPr>
          <w:rFonts w:eastAsia="SimSun"/>
          <w:sz w:val="20"/>
          <w:szCs w:val="20"/>
          <w:lang w:eastAsia="zh-CN"/>
        </w:rPr>
        <w:t>odifying the formula parameters of closeness centrality, NAIN is characteri</w:t>
      </w:r>
      <w:r>
        <w:rPr>
          <w:rFonts w:eastAsia="SimSun"/>
          <w:sz w:val="20"/>
          <w:szCs w:val="20"/>
          <w:lang w:eastAsia="zh-CN"/>
        </w:rPr>
        <w:t>s</w:t>
      </w:r>
      <w:r w:rsidRPr="006809E2">
        <w:rPr>
          <w:rFonts w:eastAsia="SimSun"/>
          <w:sz w:val="20"/>
          <w:szCs w:val="20"/>
          <w:lang w:eastAsia="zh-CN"/>
        </w:rPr>
        <w:t>ed as: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247"/>
        <w:gridCol w:w="2217"/>
      </w:tblGrid>
      <w:tr w:rsidR="003553C7" w:rsidRPr="00835F3F" w14:paraId="22BAF031" w14:textId="77777777" w:rsidTr="0064138C">
        <w:trPr>
          <w:trHeight w:val="596"/>
        </w:trPr>
        <w:tc>
          <w:tcPr>
            <w:tcW w:w="2694" w:type="dxa"/>
          </w:tcPr>
          <w:p w14:paraId="029C4A7E" w14:textId="77777777" w:rsidR="003553C7" w:rsidRPr="00835F3F" w:rsidRDefault="003553C7" w:rsidP="001A39FC">
            <w:pPr>
              <w:spacing w:line="360" w:lineRule="auto"/>
              <w:rPr>
                <w:rFonts w:eastAsia="SimSun"/>
                <w:sz w:val="20"/>
                <w:szCs w:val="20"/>
                <w:lang w:eastAsia="zh-CN"/>
              </w:rPr>
            </w:pPr>
          </w:p>
        </w:tc>
        <w:tc>
          <w:tcPr>
            <w:tcW w:w="4247" w:type="dxa"/>
          </w:tcPr>
          <w:p w14:paraId="40E27527" w14:textId="77777777" w:rsidR="003553C7" w:rsidRPr="00835F3F" w:rsidRDefault="00532795" w:rsidP="001A39FC">
            <w:pPr>
              <w:spacing w:line="360" w:lineRule="auto"/>
              <w:rPr>
                <w:rFonts w:eastAsia="SimSun"/>
                <w:sz w:val="20"/>
                <w:szCs w:val="20"/>
                <w:lang w:eastAsia="zh-CN"/>
              </w:rPr>
            </w:pPr>
            <m:oMathPara>
              <m:oMath>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NAIN</m:t>
                    </m:r>
                  </m:e>
                  <m:sub>
                    <m:r>
                      <w:rPr>
                        <w:rFonts w:ascii="Cambria Math" w:eastAsia="SimSun" w:hAnsi="Cambria Math"/>
                        <w:sz w:val="20"/>
                        <w:szCs w:val="20"/>
                        <w:lang w:eastAsia="zh-CN"/>
                      </w:rPr>
                      <m:t>i</m:t>
                    </m:r>
                  </m:sub>
                </m:sSub>
                <m:r>
                  <w:rPr>
                    <w:rFonts w:ascii="Cambria Math" w:eastAsia="SimSun" w:hAnsi="Cambria Math"/>
                    <w:sz w:val="20"/>
                    <w:szCs w:val="20"/>
                    <w:lang w:eastAsia="zh-CN"/>
                  </w:rPr>
                  <m:t>=</m:t>
                </m:r>
                <m:f>
                  <m:fPr>
                    <m:ctrlPr>
                      <w:rPr>
                        <w:rFonts w:ascii="Cambria Math" w:eastAsia="SimSun" w:hAnsi="Cambria Math"/>
                        <w:i/>
                        <w:sz w:val="20"/>
                        <w:szCs w:val="20"/>
                        <w:lang w:eastAsia="zh-CN"/>
                      </w:rPr>
                    </m:ctrlPr>
                  </m:fPr>
                  <m:num>
                    <m:r>
                      <w:rPr>
                        <w:rFonts w:ascii="Cambria Math" w:eastAsia="SimSun" w:hAnsi="Cambria Math"/>
                        <w:sz w:val="20"/>
                        <w:szCs w:val="20"/>
                        <w:lang w:eastAsia="zh-CN"/>
                      </w:rPr>
                      <m:t>n</m:t>
                    </m:r>
                    <m:r>
                      <w:rPr>
                        <w:rFonts w:ascii="Cambria Math" w:eastAsia="SimSun" w:hAnsi="Cambria Math"/>
                        <w:sz w:val="20"/>
                        <w:szCs w:val="20"/>
                        <w:lang w:eastAsia="zh-CN"/>
                      </w:rPr>
                      <m:t>*</m:t>
                    </m:r>
                    <m:r>
                      <w:rPr>
                        <w:rFonts w:ascii="Cambria Math" w:eastAsia="SimSun" w:hAnsi="Cambria Math"/>
                        <w:sz w:val="20"/>
                        <w:szCs w:val="20"/>
                        <w:lang w:eastAsia="zh-CN"/>
                      </w:rPr>
                      <m:t>1.2</m:t>
                    </m:r>
                  </m:num>
                  <m:den>
                    <m:nary>
                      <m:naryPr>
                        <m:chr m:val="∑"/>
                        <m:limLoc m:val="subSup"/>
                        <m:supHide m:val="1"/>
                        <m:ctrlPr>
                          <w:rPr>
                            <w:rFonts w:ascii="Cambria Math" w:hAnsi="Cambria Math"/>
                            <w:i/>
                            <w:sz w:val="20"/>
                            <w:szCs w:val="20"/>
                          </w:rPr>
                        </m:ctrlPr>
                      </m:naryPr>
                      <m:sub>
                        <m:r>
                          <w:rPr>
                            <w:rFonts w:ascii="Cambria Math" w:hAnsi="Cambria Math"/>
                            <w:sz w:val="20"/>
                            <w:szCs w:val="20"/>
                          </w:rPr>
                          <m:t>j</m:t>
                        </m:r>
                      </m:sub>
                      <m:sup/>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e>
                    </m:nary>
                    <m:r>
                      <w:rPr>
                        <w:rFonts w:ascii="Cambria Math" w:hAnsi="Cambria Math"/>
                        <w:sz w:val="20"/>
                        <w:szCs w:val="20"/>
                      </w:rPr>
                      <m:t>+2</m:t>
                    </m:r>
                  </m:den>
                </m:f>
              </m:oMath>
            </m:oMathPara>
          </w:p>
        </w:tc>
        <w:tc>
          <w:tcPr>
            <w:tcW w:w="2217" w:type="dxa"/>
          </w:tcPr>
          <w:p w14:paraId="4AB5278C" w14:textId="77777777" w:rsidR="003553C7" w:rsidRPr="00835F3F" w:rsidRDefault="003553C7" w:rsidP="001A39FC">
            <w:pPr>
              <w:spacing w:line="360" w:lineRule="auto"/>
              <w:jc w:val="right"/>
              <w:rPr>
                <w:rFonts w:eastAsia="SimSun"/>
                <w:sz w:val="20"/>
                <w:szCs w:val="20"/>
                <w:lang w:eastAsia="zh-CN"/>
              </w:rPr>
            </w:pPr>
            <w:r w:rsidRPr="00835F3F">
              <w:rPr>
                <w:rFonts w:eastAsia="SimSun"/>
                <w:sz w:val="20"/>
                <w:szCs w:val="20"/>
                <w:lang w:eastAsia="zh-CN"/>
              </w:rPr>
              <w:t>(2)</w:t>
            </w:r>
          </w:p>
        </w:tc>
      </w:tr>
      <w:tr w:rsidR="003553C7" w:rsidRPr="00835F3F" w14:paraId="440BD80D" w14:textId="77777777" w:rsidTr="0064138C">
        <w:trPr>
          <w:trHeight w:val="265"/>
        </w:trPr>
        <w:tc>
          <w:tcPr>
            <w:tcW w:w="9158" w:type="dxa"/>
            <w:gridSpan w:val="3"/>
          </w:tcPr>
          <w:p w14:paraId="789D4277" w14:textId="5829F8BC" w:rsidR="003553C7" w:rsidRPr="00835F3F" w:rsidRDefault="00532795" w:rsidP="00AD3D6A">
            <w:pPr>
              <w:spacing w:line="360" w:lineRule="auto"/>
              <w:jc w:val="both"/>
              <w:rPr>
                <w:iCs/>
                <w:sz w:val="20"/>
                <w:szCs w:val="20"/>
              </w:rPr>
            </w:pPr>
            <m:oMath>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NAIN</m:t>
                  </m:r>
                </m:e>
                <m:sub>
                  <m:r>
                    <w:rPr>
                      <w:rFonts w:ascii="Cambria Math" w:eastAsia="SimSun" w:hAnsi="Cambria Math"/>
                      <w:sz w:val="20"/>
                      <w:szCs w:val="20"/>
                      <w:lang w:eastAsia="zh-CN"/>
                    </w:rPr>
                    <m:t>i</m:t>
                  </m:r>
                </m:sub>
              </m:sSub>
            </m:oMath>
            <w:r w:rsidR="003553C7" w:rsidRPr="00835F3F">
              <w:rPr>
                <w:rFonts w:eastAsiaTheme="minorEastAsia"/>
                <w:i/>
                <w:sz w:val="20"/>
                <w:szCs w:val="20"/>
                <w:lang w:eastAsia="zh-CN"/>
              </w:rPr>
              <w:t xml:space="preserve"> </w:t>
            </w:r>
            <w:r w:rsidR="003553C7" w:rsidRPr="00835F3F">
              <w:rPr>
                <w:rFonts w:eastAsiaTheme="minorEastAsia"/>
                <w:iCs/>
                <w:sz w:val="20"/>
                <w:szCs w:val="20"/>
                <w:lang w:eastAsia="zh-CN"/>
              </w:rPr>
              <w:t>re</w:t>
            </w:r>
            <w:r w:rsidR="003553C7" w:rsidRPr="00835F3F">
              <w:rPr>
                <w:iCs/>
                <w:sz w:val="20"/>
                <w:szCs w:val="20"/>
              </w:rPr>
              <w:t>presents the Normali</w:t>
            </w:r>
            <w:r w:rsidR="00FC439F" w:rsidRPr="00835F3F">
              <w:rPr>
                <w:iCs/>
                <w:sz w:val="20"/>
                <w:szCs w:val="20"/>
              </w:rPr>
              <w:t>s</w:t>
            </w:r>
            <w:r w:rsidR="003553C7" w:rsidRPr="00835F3F">
              <w:rPr>
                <w:iCs/>
                <w:sz w:val="20"/>
                <w:szCs w:val="20"/>
              </w:rPr>
              <w:t>ed Angular Integration for the node i</w:t>
            </w:r>
            <w:r w:rsidR="003553C7" w:rsidRPr="00835F3F">
              <w:rPr>
                <w:sz w:val="20"/>
                <w:szCs w:val="20"/>
              </w:rPr>
              <w:t xml:space="preserve"> in the graph;</w:t>
            </w:r>
            <w:r w:rsidR="003553C7" w:rsidRPr="00835F3F">
              <w:rPr>
                <w:i/>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oMath>
            <w:r w:rsidR="003553C7" w:rsidRPr="00835F3F">
              <w:rPr>
                <w:sz w:val="20"/>
                <w:szCs w:val="20"/>
                <w:vertAlign w:val="subscript"/>
              </w:rPr>
              <w:t xml:space="preserve"> </w:t>
            </w:r>
            <w:r w:rsidR="003553C7" w:rsidRPr="00835F3F">
              <w:rPr>
                <w:sz w:val="20"/>
                <w:szCs w:val="20"/>
              </w:rPr>
              <w:t xml:space="preserve">represents the distance of the shortest path between node i and any node j in the graph, where the distance is measured by the change of angle between each two connected edges in the graph; </w:t>
            </w:r>
            <w:r w:rsidR="003553C7" w:rsidRPr="00835F3F">
              <w:rPr>
                <w:i/>
                <w:iCs/>
                <w:sz w:val="20"/>
                <w:szCs w:val="20"/>
              </w:rPr>
              <w:t>n</w:t>
            </w:r>
            <w:r w:rsidR="003553C7" w:rsidRPr="00835F3F">
              <w:rPr>
                <w:sz w:val="20"/>
                <w:szCs w:val="20"/>
              </w:rPr>
              <w:t xml:space="preserve"> represents the number of nodes in the graph.</w:t>
            </w:r>
          </w:p>
        </w:tc>
      </w:tr>
    </w:tbl>
    <w:p w14:paraId="156C3847" w14:textId="1833EF93" w:rsidR="003553C7" w:rsidRPr="00835F3F" w:rsidRDefault="003553C7" w:rsidP="001A39FC">
      <w:pPr>
        <w:spacing w:line="360" w:lineRule="auto"/>
        <w:rPr>
          <w:rFonts w:eastAsia="SimSun"/>
          <w:sz w:val="20"/>
          <w:szCs w:val="20"/>
          <w:lang w:eastAsia="zh-CN"/>
        </w:rPr>
      </w:pPr>
    </w:p>
    <w:p w14:paraId="1B7A9766" w14:textId="4EFA3EF7" w:rsidR="003553C7" w:rsidRPr="00835F3F" w:rsidRDefault="006809E2" w:rsidP="001A39FC">
      <w:pPr>
        <w:spacing w:line="360" w:lineRule="auto"/>
        <w:rPr>
          <w:rFonts w:eastAsia="SimSun"/>
          <w:sz w:val="20"/>
          <w:szCs w:val="20"/>
          <w:lang w:eastAsia="zh-CN"/>
        </w:rPr>
      </w:pPr>
      <w:r w:rsidRPr="006809E2">
        <w:rPr>
          <w:rFonts w:eastAsiaTheme="minorEastAsia"/>
          <w:sz w:val="20"/>
          <w:szCs w:val="20"/>
          <w:lang w:eastAsia="zh-CN"/>
        </w:rPr>
        <w:t>Similarly, NACH was born out of the betweenness centrality in graph theory, which represents the possibility of node i being included in the shortest path between any two nodes in the graph. The basic betweenness centrality calculation is shown in formula (3). On this basis, NACH uses the total depth of the graph to standardi</w:t>
      </w:r>
      <w:r>
        <w:rPr>
          <w:rFonts w:eastAsiaTheme="minorEastAsia"/>
          <w:sz w:val="20"/>
          <w:szCs w:val="20"/>
          <w:lang w:eastAsia="zh-CN"/>
        </w:rPr>
        <w:t>s</w:t>
      </w:r>
      <w:r w:rsidRPr="006809E2">
        <w:rPr>
          <w:rFonts w:eastAsiaTheme="minorEastAsia"/>
          <w:sz w:val="20"/>
          <w:szCs w:val="20"/>
          <w:lang w:eastAsia="zh-CN"/>
        </w:rPr>
        <w:t>e the betweenness</w:t>
      </w:r>
      <w:r>
        <w:rPr>
          <w:rFonts w:eastAsiaTheme="minorEastAsia"/>
          <w:sz w:val="20"/>
          <w:szCs w:val="20"/>
          <w:lang w:eastAsia="zh-CN"/>
        </w:rPr>
        <w:t>. S</w:t>
      </w:r>
      <w:r w:rsidRPr="006809E2">
        <w:rPr>
          <w:rFonts w:eastAsiaTheme="minorEastAsia"/>
          <w:sz w:val="20"/>
          <w:szCs w:val="20"/>
          <w:lang w:eastAsia="zh-CN"/>
        </w:rPr>
        <w:t>ee formula (4).</w:t>
      </w:r>
    </w:p>
    <w:tbl>
      <w:tblPr>
        <w:tblStyle w:val="TableGrid"/>
        <w:tblW w:w="927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4302"/>
        <w:gridCol w:w="2247"/>
      </w:tblGrid>
      <w:tr w:rsidR="003553C7" w:rsidRPr="00835F3F" w14:paraId="48471F9E" w14:textId="77777777" w:rsidTr="0064138C">
        <w:trPr>
          <w:trHeight w:val="417"/>
        </w:trPr>
        <w:tc>
          <w:tcPr>
            <w:tcW w:w="2729" w:type="dxa"/>
          </w:tcPr>
          <w:p w14:paraId="73B7AF31" w14:textId="77777777" w:rsidR="003553C7" w:rsidRPr="00835F3F" w:rsidRDefault="003553C7" w:rsidP="001A39FC">
            <w:pPr>
              <w:spacing w:line="360" w:lineRule="auto"/>
              <w:rPr>
                <w:rFonts w:eastAsia="SimSun"/>
                <w:sz w:val="20"/>
                <w:szCs w:val="20"/>
                <w:lang w:eastAsia="zh-CN"/>
              </w:rPr>
            </w:pPr>
          </w:p>
        </w:tc>
        <w:tc>
          <w:tcPr>
            <w:tcW w:w="4302" w:type="dxa"/>
          </w:tcPr>
          <w:p w14:paraId="68C8DBDE" w14:textId="51D8C143" w:rsidR="003553C7" w:rsidRPr="00835F3F" w:rsidRDefault="00532795" w:rsidP="001A39FC">
            <w:pPr>
              <w:spacing w:line="360" w:lineRule="auto"/>
              <w:jc w:val="center"/>
              <w:rPr>
                <w:rFonts w:eastAsia="SimSun"/>
                <w:sz w:val="20"/>
                <w:szCs w:val="20"/>
                <w:lang w:eastAsia="zh-CN"/>
              </w:rPr>
            </w:pPr>
            <m:oMathPara>
              <m:oMath>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B</m:t>
                    </m:r>
                  </m:e>
                  <m:sub>
                    <m:r>
                      <w:rPr>
                        <w:rFonts w:ascii="Cambria Math" w:eastAsia="SimSun" w:hAnsi="Cambria Math"/>
                        <w:sz w:val="20"/>
                        <w:szCs w:val="20"/>
                        <w:lang w:eastAsia="zh-CN"/>
                      </w:rPr>
                      <m:t>i</m:t>
                    </m:r>
                  </m:sub>
                </m:sSub>
                <m:r>
                  <w:rPr>
                    <w:rFonts w:ascii="Cambria Math" w:eastAsia="SimSun" w:hAnsi="Cambria Math"/>
                    <w:sz w:val="20"/>
                    <w:szCs w:val="20"/>
                    <w:lang w:eastAsia="zh-CN"/>
                  </w:rPr>
                  <m:t>=</m:t>
                </m:r>
                <m:f>
                  <m:fPr>
                    <m:ctrlPr>
                      <w:rPr>
                        <w:rFonts w:ascii="Cambria Math" w:eastAsia="SimSun" w:hAnsi="Cambria Math"/>
                        <w:i/>
                        <w:sz w:val="20"/>
                        <w:szCs w:val="20"/>
                        <w:lang w:eastAsia="zh-CN"/>
                      </w:rPr>
                    </m:ctrlPr>
                  </m:fPr>
                  <m:num>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n</m:t>
                        </m:r>
                      </m:e>
                      <m:sub>
                        <m:r>
                          <w:rPr>
                            <w:rFonts w:ascii="Cambria Math" w:eastAsia="SimSun" w:hAnsi="Cambria Math"/>
                            <w:sz w:val="20"/>
                            <w:szCs w:val="20"/>
                            <w:lang w:eastAsia="zh-CN"/>
                          </w:rPr>
                          <m:t>st</m:t>
                        </m:r>
                      </m:sub>
                      <m:sup>
                        <m:r>
                          <w:rPr>
                            <w:rFonts w:ascii="Cambria Math" w:eastAsia="SimSun" w:hAnsi="Cambria Math"/>
                            <w:sz w:val="20"/>
                            <w:szCs w:val="20"/>
                            <w:lang w:eastAsia="zh-CN"/>
                          </w:rPr>
                          <m:t>i</m:t>
                        </m:r>
                      </m:sup>
                    </m:sSubSup>
                  </m:num>
                  <m:den>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st</m:t>
                        </m:r>
                      </m:sub>
                    </m:sSub>
                  </m:den>
                </m:f>
              </m:oMath>
            </m:oMathPara>
          </w:p>
        </w:tc>
        <w:tc>
          <w:tcPr>
            <w:tcW w:w="2246" w:type="dxa"/>
          </w:tcPr>
          <w:p w14:paraId="7CA7B13B" w14:textId="77777777" w:rsidR="003553C7" w:rsidRPr="00835F3F" w:rsidRDefault="003553C7" w:rsidP="001A39FC">
            <w:pPr>
              <w:spacing w:line="360" w:lineRule="auto"/>
              <w:jc w:val="right"/>
              <w:rPr>
                <w:rFonts w:eastAsia="SimSun"/>
                <w:sz w:val="20"/>
                <w:szCs w:val="20"/>
                <w:lang w:eastAsia="zh-CN"/>
              </w:rPr>
            </w:pPr>
            <w:r w:rsidRPr="00835F3F">
              <w:rPr>
                <w:rFonts w:eastAsia="SimSun"/>
                <w:sz w:val="20"/>
                <w:szCs w:val="20"/>
                <w:lang w:eastAsia="zh-CN"/>
              </w:rPr>
              <w:t>(3)</w:t>
            </w:r>
          </w:p>
        </w:tc>
      </w:tr>
      <w:tr w:rsidR="003553C7" w:rsidRPr="00835F3F" w14:paraId="43EBF12E" w14:textId="77777777" w:rsidTr="0064138C">
        <w:trPr>
          <w:trHeight w:val="37"/>
        </w:trPr>
        <w:tc>
          <w:tcPr>
            <w:tcW w:w="9278" w:type="dxa"/>
            <w:gridSpan w:val="3"/>
          </w:tcPr>
          <w:p w14:paraId="6B94BB8D" w14:textId="2DBBF7B5" w:rsidR="003553C7" w:rsidRPr="00835F3F" w:rsidRDefault="00532795" w:rsidP="00AD3D6A">
            <w:pPr>
              <w:spacing w:line="360" w:lineRule="auto"/>
              <w:jc w:val="both"/>
              <w:rPr>
                <w:rFonts w:eastAsiaTheme="minorEastAsia"/>
                <w:sz w:val="20"/>
                <w:szCs w:val="20"/>
                <w:lang w:eastAsia="zh-CN"/>
              </w:rPr>
            </w:pP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3553C7" w:rsidRPr="00835F3F">
              <w:rPr>
                <w:sz w:val="20"/>
                <w:szCs w:val="20"/>
              </w:rPr>
              <w:t xml:space="preserve"> represents the </w:t>
            </w:r>
            <w:r w:rsidR="006809E2">
              <w:rPr>
                <w:sz w:val="20"/>
                <w:szCs w:val="20"/>
              </w:rPr>
              <w:t>b</w:t>
            </w:r>
            <w:r w:rsidR="003553C7" w:rsidRPr="00835F3F">
              <w:rPr>
                <w:sz w:val="20"/>
                <w:szCs w:val="20"/>
              </w:rPr>
              <w:t xml:space="preserve">etweenness of node i; </w:t>
            </w:r>
            <m:oMath>
              <m:sSubSup>
                <m:sSubSupPr>
                  <m:ctrlPr>
                    <w:rPr>
                      <w:rFonts w:ascii="Cambria Math" w:eastAsia="SimSun" w:hAnsi="Cambria Math"/>
                      <w:i/>
                      <w:sz w:val="20"/>
                      <w:szCs w:val="20"/>
                      <w:lang w:eastAsia="zh-CN"/>
                    </w:rPr>
                  </m:ctrlPr>
                </m:sSubSupPr>
                <m:e>
                  <m:r>
                    <w:rPr>
                      <w:rFonts w:ascii="Cambria Math" w:eastAsia="SimSun" w:hAnsi="Cambria Math"/>
                      <w:sz w:val="20"/>
                      <w:szCs w:val="20"/>
                      <w:lang w:eastAsia="zh-CN"/>
                    </w:rPr>
                    <m:t>n</m:t>
                  </m:r>
                </m:e>
                <m:sub>
                  <m:r>
                    <w:rPr>
                      <w:rFonts w:ascii="Cambria Math" w:eastAsia="SimSun" w:hAnsi="Cambria Math"/>
                      <w:sz w:val="20"/>
                      <w:szCs w:val="20"/>
                      <w:lang w:eastAsia="zh-CN"/>
                    </w:rPr>
                    <m:t>st</m:t>
                  </m:r>
                </m:sub>
                <m:sup>
                  <m:r>
                    <w:rPr>
                      <w:rFonts w:ascii="Cambria Math" w:eastAsia="SimSun" w:hAnsi="Cambria Math"/>
                      <w:sz w:val="20"/>
                      <w:szCs w:val="20"/>
                      <w:lang w:eastAsia="zh-CN"/>
                    </w:rPr>
                    <m:t>i</m:t>
                  </m:r>
                </m:sup>
              </m:sSubSup>
            </m:oMath>
            <w:r w:rsidR="003553C7" w:rsidRPr="00835F3F">
              <w:rPr>
                <w:sz w:val="20"/>
                <w:szCs w:val="20"/>
              </w:rPr>
              <w:t xml:space="preserve"> represents the times i lies on the  shortest path from any node s to any node t; </w:t>
            </w:r>
            <m:oMath>
              <m:sSub>
                <m:sSubPr>
                  <m:ctrlPr>
                    <w:rPr>
                      <w:rFonts w:ascii="Cambria Math" w:hAnsi="Cambria Math"/>
                      <w:sz w:val="20"/>
                      <w:szCs w:val="20"/>
                    </w:rPr>
                  </m:ctrlPr>
                </m:sSubPr>
                <m:e>
                  <m:r>
                    <w:rPr>
                      <w:rFonts w:ascii="Cambria Math" w:hAnsi="Cambria Math"/>
                      <w:sz w:val="20"/>
                      <w:szCs w:val="20"/>
                    </w:rPr>
                    <m:t>g</m:t>
                  </m:r>
                </m:e>
                <m:sub>
                  <m:r>
                    <w:rPr>
                      <w:rFonts w:ascii="Cambria Math" w:hAnsi="Cambria Math"/>
                      <w:sz w:val="20"/>
                      <w:szCs w:val="20"/>
                    </w:rPr>
                    <m:t>st</m:t>
                  </m:r>
                </m:sub>
              </m:sSub>
            </m:oMath>
            <w:r w:rsidR="003553C7" w:rsidRPr="00835F3F">
              <w:rPr>
                <w:sz w:val="20"/>
                <w:szCs w:val="20"/>
              </w:rPr>
              <w:t xml:space="preserve"> represents the total number of path from s to t</w:t>
            </w:r>
            <w:r w:rsidR="00D001EA" w:rsidRPr="00835F3F">
              <w:rPr>
                <w:rFonts w:eastAsiaTheme="minorEastAsia"/>
                <w:sz w:val="20"/>
                <w:szCs w:val="20"/>
                <w:lang w:eastAsia="zh-CN"/>
              </w:rPr>
              <w:t>.</w:t>
            </w:r>
          </w:p>
        </w:tc>
      </w:tr>
    </w:tbl>
    <w:p w14:paraId="4D904D59" w14:textId="77777777" w:rsidR="003553C7" w:rsidRPr="00835F3F" w:rsidRDefault="003553C7" w:rsidP="001A39FC">
      <w:pPr>
        <w:spacing w:line="360" w:lineRule="auto"/>
        <w:rPr>
          <w:rFonts w:eastAsia="SimSun"/>
          <w:sz w:val="20"/>
          <w:szCs w:val="20"/>
          <w:lang w:eastAsia="zh-CN"/>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247"/>
        <w:gridCol w:w="2217"/>
      </w:tblGrid>
      <w:tr w:rsidR="003553C7" w:rsidRPr="00835F3F" w14:paraId="10BBE8AC" w14:textId="77777777" w:rsidTr="0064138C">
        <w:trPr>
          <w:trHeight w:val="682"/>
        </w:trPr>
        <w:tc>
          <w:tcPr>
            <w:tcW w:w="2694" w:type="dxa"/>
          </w:tcPr>
          <w:p w14:paraId="33F42ECB" w14:textId="77777777" w:rsidR="003553C7" w:rsidRPr="00835F3F" w:rsidRDefault="003553C7" w:rsidP="001A39FC">
            <w:pPr>
              <w:spacing w:line="360" w:lineRule="auto"/>
              <w:rPr>
                <w:rFonts w:eastAsia="SimSun"/>
                <w:sz w:val="20"/>
                <w:szCs w:val="20"/>
                <w:lang w:eastAsia="zh-CN"/>
              </w:rPr>
            </w:pPr>
          </w:p>
        </w:tc>
        <w:tc>
          <w:tcPr>
            <w:tcW w:w="4247" w:type="dxa"/>
          </w:tcPr>
          <w:p w14:paraId="39B3E4F5" w14:textId="77777777" w:rsidR="003553C7" w:rsidRPr="00835F3F" w:rsidRDefault="00532795" w:rsidP="001A39FC">
            <w:pPr>
              <w:spacing w:line="360" w:lineRule="auto"/>
              <w:jc w:val="center"/>
              <w:rPr>
                <w:rFonts w:eastAsia="SimSun"/>
                <w:sz w:val="20"/>
                <w:szCs w:val="20"/>
                <w:lang w:eastAsia="zh-CN"/>
              </w:rPr>
            </w:pPr>
            <m:oMathPara>
              <m:oMath>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NACH</m:t>
                    </m:r>
                  </m:e>
                  <m:sub>
                    <m:r>
                      <w:rPr>
                        <w:rFonts w:ascii="Cambria Math" w:eastAsia="SimSun" w:hAnsi="Cambria Math"/>
                        <w:sz w:val="20"/>
                        <w:szCs w:val="20"/>
                        <w:lang w:eastAsia="zh-CN"/>
                      </w:rPr>
                      <m:t>i</m:t>
                    </m:r>
                  </m:sub>
                </m:sSub>
                <m:r>
                  <w:rPr>
                    <w:rFonts w:ascii="Cambria Math" w:eastAsia="SimSun" w:hAnsi="Cambria Math"/>
                    <w:sz w:val="20"/>
                    <w:szCs w:val="20"/>
                    <w:lang w:eastAsia="zh-CN"/>
                  </w:rPr>
                  <m:t>=</m:t>
                </m:r>
                <m:f>
                  <m:fPr>
                    <m:ctrlPr>
                      <w:rPr>
                        <w:rFonts w:ascii="Cambria Math" w:eastAsia="SimSun" w:hAnsi="Cambria Math"/>
                        <w:i/>
                        <w:sz w:val="20"/>
                        <w:szCs w:val="20"/>
                        <w:lang w:eastAsia="zh-CN"/>
                      </w:rPr>
                    </m:ctrlPr>
                  </m:fPr>
                  <m:num>
                    <m:func>
                      <m:funcPr>
                        <m:ctrlPr>
                          <w:rPr>
                            <w:rFonts w:ascii="Cambria Math" w:eastAsia="SimSun" w:hAnsi="Cambria Math"/>
                            <w:sz w:val="20"/>
                            <w:szCs w:val="20"/>
                            <w:lang w:eastAsia="zh-CN"/>
                          </w:rPr>
                        </m:ctrlPr>
                      </m:funcPr>
                      <m:fName>
                        <m:r>
                          <m:rPr>
                            <m:sty m:val="p"/>
                          </m:rPr>
                          <w:rPr>
                            <w:rFonts w:ascii="Cambria Math" w:eastAsia="SimSun" w:hAnsi="Cambria Math"/>
                            <w:sz w:val="20"/>
                            <w:szCs w:val="20"/>
                            <w:lang w:eastAsia="zh-CN"/>
                          </w:rPr>
                          <m:t>log</m:t>
                        </m:r>
                      </m:fName>
                      <m:e>
                        <m:d>
                          <m:dPr>
                            <m:ctrlPr>
                              <w:rPr>
                                <w:rFonts w:ascii="Cambria Math" w:eastAsia="SimSun" w:hAnsi="Cambria Math"/>
                                <w:i/>
                                <w:sz w:val="20"/>
                                <w:szCs w:val="20"/>
                                <w:lang w:eastAsia="zh-CN"/>
                              </w:rPr>
                            </m:ctrlPr>
                          </m:dPr>
                          <m:e>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B</m:t>
                                </m:r>
                              </m:e>
                              <m:sub>
                                <m:r>
                                  <w:rPr>
                                    <w:rFonts w:ascii="Cambria Math" w:eastAsia="SimSun" w:hAnsi="Cambria Math"/>
                                    <w:sz w:val="20"/>
                                    <w:szCs w:val="20"/>
                                    <w:lang w:eastAsia="zh-CN"/>
                                  </w:rPr>
                                  <m:t>i</m:t>
                                </m:r>
                              </m:sub>
                            </m:sSub>
                            <m:r>
                              <w:rPr>
                                <w:rFonts w:ascii="Cambria Math" w:eastAsia="SimSun" w:hAnsi="Cambria Math"/>
                                <w:sz w:val="20"/>
                                <w:szCs w:val="20"/>
                                <w:lang w:eastAsia="zh-CN"/>
                              </w:rPr>
                              <m:t>+1</m:t>
                            </m:r>
                          </m:e>
                        </m:d>
                      </m:e>
                    </m:func>
                  </m:num>
                  <m:den>
                    <m:r>
                      <m:rPr>
                        <m:sty m:val="p"/>
                      </m:rPr>
                      <w:rPr>
                        <w:rFonts w:ascii="Cambria Math" w:eastAsia="SimSun" w:hAnsi="Cambria Math"/>
                        <w:sz w:val="20"/>
                        <w:szCs w:val="20"/>
                        <w:lang w:eastAsia="zh-CN"/>
                      </w:rPr>
                      <m:t>log⁡</m:t>
                    </m:r>
                    <m:r>
                      <w:rPr>
                        <w:rFonts w:ascii="Cambria Math" w:eastAsia="SimSun" w:hAnsi="Cambria Math"/>
                        <w:sz w:val="20"/>
                        <w:szCs w:val="20"/>
                        <w:lang w:eastAsia="zh-CN"/>
                      </w:rPr>
                      <m:t>(</m:t>
                    </m:r>
                    <m:nary>
                      <m:naryPr>
                        <m:chr m:val="∑"/>
                        <m:limLoc m:val="subSup"/>
                        <m:supHide m:val="1"/>
                        <m:ctrlPr>
                          <w:rPr>
                            <w:rFonts w:ascii="Cambria Math" w:hAnsi="Cambria Math"/>
                            <w:i/>
                            <w:sz w:val="20"/>
                            <w:szCs w:val="20"/>
                          </w:rPr>
                        </m:ctrlPr>
                      </m:naryPr>
                      <m:sub>
                        <m:r>
                          <w:rPr>
                            <w:rFonts w:ascii="Cambria Math" w:hAnsi="Cambria Math"/>
                            <w:sz w:val="20"/>
                            <w:szCs w:val="20"/>
                          </w:rPr>
                          <m:t>j</m:t>
                        </m:r>
                      </m:sub>
                      <m:sup/>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e>
                    </m:nary>
                    <m:r>
                      <w:rPr>
                        <w:rFonts w:ascii="Cambria Math" w:eastAsia="SimSun" w:hAnsi="Cambria Math"/>
                        <w:sz w:val="20"/>
                        <w:szCs w:val="20"/>
                        <w:lang w:eastAsia="zh-CN"/>
                      </w:rPr>
                      <m:t>+3)</m:t>
                    </m:r>
                  </m:den>
                </m:f>
              </m:oMath>
            </m:oMathPara>
          </w:p>
        </w:tc>
        <w:tc>
          <w:tcPr>
            <w:tcW w:w="2217" w:type="dxa"/>
          </w:tcPr>
          <w:p w14:paraId="45636238" w14:textId="77777777" w:rsidR="003553C7" w:rsidRPr="00835F3F" w:rsidRDefault="003553C7" w:rsidP="001A39FC">
            <w:pPr>
              <w:spacing w:line="360" w:lineRule="auto"/>
              <w:jc w:val="right"/>
              <w:rPr>
                <w:rFonts w:eastAsia="SimSun"/>
                <w:sz w:val="20"/>
                <w:szCs w:val="20"/>
                <w:lang w:eastAsia="zh-CN"/>
              </w:rPr>
            </w:pPr>
            <w:r w:rsidRPr="00835F3F">
              <w:rPr>
                <w:rFonts w:eastAsia="SimSun"/>
                <w:sz w:val="20"/>
                <w:szCs w:val="20"/>
                <w:lang w:eastAsia="zh-CN"/>
              </w:rPr>
              <w:t>(4)</w:t>
            </w:r>
          </w:p>
        </w:tc>
      </w:tr>
      <w:tr w:rsidR="003553C7" w:rsidRPr="00835F3F" w14:paraId="227FFCB9" w14:textId="77777777" w:rsidTr="0064138C">
        <w:trPr>
          <w:trHeight w:val="53"/>
        </w:trPr>
        <w:tc>
          <w:tcPr>
            <w:tcW w:w="9158" w:type="dxa"/>
            <w:gridSpan w:val="3"/>
          </w:tcPr>
          <w:p w14:paraId="13D9B84C" w14:textId="77777777" w:rsidR="003553C7" w:rsidRPr="00835F3F" w:rsidRDefault="003553C7" w:rsidP="001A39FC">
            <w:pPr>
              <w:spacing w:line="360" w:lineRule="auto"/>
              <w:rPr>
                <w:rFonts w:eastAsia="SimSun"/>
                <w:iCs/>
                <w:sz w:val="20"/>
                <w:szCs w:val="20"/>
                <w:lang w:eastAsia="zh-CN"/>
              </w:rPr>
            </w:pPr>
          </w:p>
        </w:tc>
      </w:tr>
    </w:tbl>
    <w:p w14:paraId="346A9C57" w14:textId="3FD16416" w:rsidR="000268D1" w:rsidRPr="00835F3F" w:rsidRDefault="00532795" w:rsidP="001A39FC">
      <w:pPr>
        <w:spacing w:line="360" w:lineRule="auto"/>
        <w:jc w:val="both"/>
        <w:rPr>
          <w:sz w:val="20"/>
          <w:szCs w:val="20"/>
        </w:rPr>
      </w:pPr>
      <m:oMath>
        <m:sSub>
          <m:sSubPr>
            <m:ctrlPr>
              <w:rPr>
                <w:rFonts w:ascii="Cambria Math" w:eastAsia="SimSun" w:hAnsi="Cambria Math"/>
                <w:i/>
                <w:sz w:val="20"/>
                <w:szCs w:val="20"/>
                <w:lang w:eastAsia="zh-CN"/>
              </w:rPr>
            </m:ctrlPr>
          </m:sSubPr>
          <m:e>
            <m:r>
              <w:rPr>
                <w:rFonts w:ascii="Cambria Math" w:eastAsia="SimSun" w:hAnsi="Cambria Math"/>
                <w:sz w:val="20"/>
                <w:szCs w:val="20"/>
                <w:lang w:eastAsia="zh-CN"/>
              </w:rPr>
              <m:t>NACH</m:t>
            </m:r>
          </m:e>
          <m:sub>
            <m:r>
              <w:rPr>
                <w:rFonts w:ascii="Cambria Math" w:eastAsia="SimSun" w:hAnsi="Cambria Math"/>
                <w:sz w:val="20"/>
                <w:szCs w:val="20"/>
                <w:lang w:eastAsia="zh-CN"/>
              </w:rPr>
              <m:t>i</m:t>
            </m:r>
          </m:sub>
        </m:sSub>
      </m:oMath>
      <w:r w:rsidR="003553C7" w:rsidRPr="00835F3F">
        <w:rPr>
          <w:rFonts w:eastAsia="SimSun"/>
          <w:i/>
          <w:sz w:val="20"/>
          <w:szCs w:val="20"/>
          <w:lang w:eastAsia="zh-CN"/>
        </w:rPr>
        <w:t xml:space="preserve"> </w:t>
      </w:r>
      <w:r w:rsidR="003553C7" w:rsidRPr="00835F3F">
        <w:rPr>
          <w:rFonts w:eastAsia="SimSun"/>
          <w:iCs/>
          <w:sz w:val="20"/>
          <w:szCs w:val="20"/>
          <w:lang w:eastAsia="zh-CN"/>
        </w:rPr>
        <w:t>represent</w:t>
      </w:r>
      <w:r w:rsidR="006809E2">
        <w:rPr>
          <w:rFonts w:eastAsia="SimSun"/>
          <w:iCs/>
          <w:sz w:val="20"/>
          <w:szCs w:val="20"/>
          <w:lang w:eastAsia="zh-CN"/>
        </w:rPr>
        <w:t>s</w:t>
      </w:r>
      <w:r w:rsidR="003553C7" w:rsidRPr="00835F3F">
        <w:rPr>
          <w:rFonts w:eastAsia="SimSun"/>
          <w:iCs/>
          <w:sz w:val="20"/>
          <w:szCs w:val="20"/>
          <w:lang w:eastAsia="zh-CN"/>
        </w:rPr>
        <w:t xml:space="preserve"> the Normali</w:t>
      </w:r>
      <w:r w:rsidR="00FC439F" w:rsidRPr="00835F3F">
        <w:rPr>
          <w:rFonts w:eastAsia="SimSun"/>
          <w:iCs/>
          <w:sz w:val="20"/>
          <w:szCs w:val="20"/>
          <w:lang w:eastAsia="zh-CN"/>
        </w:rPr>
        <w:t>s</w:t>
      </w:r>
      <w:r w:rsidR="003553C7" w:rsidRPr="00835F3F">
        <w:rPr>
          <w:rFonts w:eastAsia="SimSun"/>
          <w:iCs/>
          <w:sz w:val="20"/>
          <w:szCs w:val="20"/>
          <w:lang w:eastAsia="zh-CN"/>
        </w:rPr>
        <w:t xml:space="preserve">ed Angular Choice of the node i in the graph;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3553C7" w:rsidRPr="00835F3F">
        <w:rPr>
          <w:sz w:val="20"/>
          <w:szCs w:val="20"/>
        </w:rPr>
        <w:t xml:space="preserve"> represents the </w:t>
      </w:r>
      <w:r w:rsidR="006809E2">
        <w:rPr>
          <w:sz w:val="20"/>
          <w:szCs w:val="20"/>
        </w:rPr>
        <w:t>b</w:t>
      </w:r>
      <w:r w:rsidR="003553C7" w:rsidRPr="00835F3F">
        <w:rPr>
          <w:sz w:val="20"/>
          <w:szCs w:val="20"/>
        </w:rPr>
        <w:t xml:space="preserve">etweenness of node i;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oMath>
      <w:r w:rsidR="00557C1C" w:rsidRPr="00835F3F">
        <w:rPr>
          <w:sz w:val="20"/>
          <w:szCs w:val="20"/>
          <w:vertAlign w:val="subscript"/>
        </w:rPr>
        <w:t xml:space="preserve"> </w:t>
      </w:r>
      <w:r w:rsidR="00557C1C" w:rsidRPr="00835F3F">
        <w:rPr>
          <w:sz w:val="20"/>
          <w:szCs w:val="20"/>
        </w:rPr>
        <w:t>represents the distance of the shortest path between node i and any node j in the graph; The distance is measured by the change of angle between each two connected edges in the graph</w:t>
      </w:r>
      <w:r w:rsidR="006809E2">
        <w:rPr>
          <w:sz w:val="20"/>
          <w:szCs w:val="20"/>
        </w:rPr>
        <w:t>.</w:t>
      </w:r>
    </w:p>
    <w:p w14:paraId="1A4250B5" w14:textId="519D008F" w:rsidR="000268D1" w:rsidRPr="00A12A23" w:rsidRDefault="000268D1" w:rsidP="00A12A23">
      <w:pPr>
        <w:pStyle w:val="Heading1"/>
        <w:numPr>
          <w:ilvl w:val="0"/>
          <w:numId w:val="26"/>
        </w:numPr>
        <w:spacing w:line="360" w:lineRule="auto"/>
        <w:rPr>
          <w:rFonts w:cs="Times New Roman"/>
          <w:sz w:val="20"/>
          <w:szCs w:val="20"/>
        </w:rPr>
      </w:pPr>
      <w:r w:rsidRPr="00A12A23">
        <w:rPr>
          <w:rFonts w:cs="Times New Roman"/>
          <w:sz w:val="20"/>
          <w:szCs w:val="20"/>
        </w:rPr>
        <w:t xml:space="preserve">Accident Count Distrbution by junctions </w:t>
      </w:r>
    </w:p>
    <w:p w14:paraId="1D5108B1" w14:textId="48FC0B26" w:rsidR="004640A7" w:rsidRDefault="004640A7" w:rsidP="001A39FC">
      <w:pPr>
        <w:spacing w:line="360" w:lineRule="auto"/>
        <w:jc w:val="both"/>
        <w:rPr>
          <w:sz w:val="20"/>
          <w:szCs w:val="20"/>
        </w:rPr>
      </w:pPr>
      <w:r w:rsidRPr="00835F3F">
        <w:rPr>
          <w:sz w:val="20"/>
          <w:szCs w:val="20"/>
        </w:rPr>
        <w:t>Figure 4 then plots all the road junctions and highlights their difference in accident count. The accident count follows an exponential distribution, where most of the junctions have no accident. Besides, it is found that most of the accidents happened on the junctions near local commercial centres or high streets in the southern area of Camden, which indicates a possible relation between commercial activities and accidents.</w:t>
      </w:r>
    </w:p>
    <w:p w14:paraId="08449D74" w14:textId="77777777" w:rsidR="00B9694B" w:rsidRDefault="00B9694B" w:rsidP="001A39FC">
      <w:pPr>
        <w:spacing w:line="360" w:lineRule="auto"/>
        <w:jc w:val="both"/>
        <w:rPr>
          <w:sz w:val="20"/>
          <w:szCs w:val="20"/>
        </w:rPr>
      </w:pPr>
    </w:p>
    <w:p w14:paraId="17A35650" w14:textId="77777777" w:rsidR="000268D1" w:rsidRPr="00835F3F" w:rsidRDefault="000268D1" w:rsidP="001A39FC">
      <w:pPr>
        <w:spacing w:line="360" w:lineRule="auto"/>
        <w:jc w:val="both"/>
        <w:rPr>
          <w:sz w:val="20"/>
          <w:szCs w:val="20"/>
        </w:rPr>
      </w:pP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640A7" w:rsidRPr="00835F3F" w14:paraId="6EB5E2AC" w14:textId="77777777" w:rsidTr="00B93B59">
        <w:trPr>
          <w:trHeight w:val="485"/>
        </w:trPr>
        <w:tc>
          <w:tcPr>
            <w:tcW w:w="9242" w:type="dxa"/>
            <w:vAlign w:val="center"/>
          </w:tcPr>
          <w:p w14:paraId="24EE8D77" w14:textId="59E533AB" w:rsidR="004640A7" w:rsidRPr="00835F3F" w:rsidRDefault="0095258B" w:rsidP="00B9694B">
            <w:pPr>
              <w:pStyle w:val="Newparagraph"/>
              <w:spacing w:line="360" w:lineRule="auto"/>
              <w:ind w:firstLine="0"/>
              <w:jc w:val="center"/>
              <w:rPr>
                <w:sz w:val="20"/>
                <w:szCs w:val="20"/>
              </w:rPr>
            </w:pPr>
            <w:r>
              <w:rPr>
                <w:sz w:val="20"/>
                <w:szCs w:val="20"/>
              </w:rPr>
              <w:t xml:space="preserve">   </w:t>
            </w:r>
            <w:r w:rsidR="00B93B59">
              <w:rPr>
                <w:sz w:val="20"/>
                <w:szCs w:val="20"/>
              </w:rPr>
              <w:drawing>
                <wp:inline distT="0" distB="0" distL="0" distR="0" wp14:anchorId="2E1B3B6B" wp14:editId="6C218B4C">
                  <wp:extent cx="4665756" cy="3673335"/>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6"/>
                          <a:stretch>
                            <a:fillRect/>
                          </a:stretch>
                        </pic:blipFill>
                        <pic:spPr bwMode="auto">
                          <a:xfrm>
                            <a:off x="0" y="0"/>
                            <a:ext cx="4665756" cy="3673335"/>
                          </a:xfrm>
                          <a:prstGeom prst="rect">
                            <a:avLst/>
                          </a:prstGeom>
                          <a:noFill/>
                          <a:ln>
                            <a:noFill/>
                          </a:ln>
                        </pic:spPr>
                      </pic:pic>
                    </a:graphicData>
                  </a:graphic>
                </wp:inline>
              </w:drawing>
            </w:r>
          </w:p>
        </w:tc>
      </w:tr>
      <w:tr w:rsidR="004640A7" w:rsidRPr="00835F3F" w14:paraId="0A9D4508" w14:textId="77777777" w:rsidTr="000268D1">
        <w:trPr>
          <w:trHeight w:val="485"/>
        </w:trPr>
        <w:tc>
          <w:tcPr>
            <w:tcW w:w="9242" w:type="dxa"/>
            <w:vAlign w:val="center"/>
          </w:tcPr>
          <w:p w14:paraId="52C5D586" w14:textId="77777777" w:rsidR="004640A7" w:rsidRPr="00835F3F" w:rsidRDefault="004640A7" w:rsidP="001A39FC">
            <w:pPr>
              <w:pStyle w:val="Newparagraph"/>
              <w:spacing w:line="360" w:lineRule="auto"/>
              <w:ind w:firstLine="0"/>
              <w:rPr>
                <w:sz w:val="20"/>
                <w:szCs w:val="20"/>
              </w:rPr>
            </w:pPr>
            <w:r w:rsidRPr="00835F3F">
              <w:rPr>
                <w:sz w:val="20"/>
                <w:szCs w:val="20"/>
              </w:rPr>
              <w:t>Figure 4</w:t>
            </w:r>
          </w:p>
        </w:tc>
      </w:tr>
    </w:tbl>
    <w:p w14:paraId="4B549126" w14:textId="06514CBA" w:rsidR="004640A7" w:rsidRPr="00835F3F" w:rsidRDefault="004640A7" w:rsidP="001A39FC">
      <w:pPr>
        <w:spacing w:line="360" w:lineRule="auto"/>
        <w:jc w:val="both"/>
        <w:rPr>
          <w:sz w:val="20"/>
          <w:szCs w:val="20"/>
        </w:rPr>
      </w:pPr>
    </w:p>
    <w:p w14:paraId="77F940F3" w14:textId="303DB220" w:rsidR="004640A7" w:rsidRPr="00835F3F" w:rsidRDefault="004640A7" w:rsidP="001A39FC">
      <w:pPr>
        <w:spacing w:line="360" w:lineRule="auto"/>
        <w:jc w:val="both"/>
        <w:rPr>
          <w:sz w:val="20"/>
          <w:szCs w:val="20"/>
        </w:rPr>
      </w:pPr>
    </w:p>
    <w:p w14:paraId="49E7353D" w14:textId="77777777" w:rsidR="004640A7" w:rsidRPr="00835F3F" w:rsidRDefault="004640A7" w:rsidP="001A39FC">
      <w:pPr>
        <w:spacing w:line="360" w:lineRule="auto"/>
        <w:jc w:val="both"/>
        <w:rPr>
          <w:sz w:val="20"/>
          <w:szCs w:val="20"/>
        </w:rPr>
      </w:pPr>
    </w:p>
    <w:p w14:paraId="7175DC40" w14:textId="469353D4" w:rsidR="00CD6DA8" w:rsidRPr="00835F3F" w:rsidRDefault="00CD6DA8" w:rsidP="001A39FC">
      <w:pPr>
        <w:spacing w:line="360" w:lineRule="auto"/>
        <w:jc w:val="center"/>
        <w:rPr>
          <w:sz w:val="20"/>
          <w:szCs w:val="20"/>
        </w:rPr>
      </w:pPr>
    </w:p>
    <w:p w14:paraId="1D03D1EC" w14:textId="713A9D4C" w:rsidR="004640A7" w:rsidRDefault="004640A7" w:rsidP="001A39FC">
      <w:pPr>
        <w:spacing w:line="360" w:lineRule="auto"/>
        <w:jc w:val="center"/>
        <w:rPr>
          <w:sz w:val="20"/>
          <w:szCs w:val="20"/>
        </w:rPr>
      </w:pPr>
    </w:p>
    <w:p w14:paraId="70B14E77" w14:textId="5D1C0DC2" w:rsidR="001943CF" w:rsidRDefault="001943CF" w:rsidP="001A39FC">
      <w:pPr>
        <w:spacing w:line="360" w:lineRule="auto"/>
        <w:jc w:val="center"/>
        <w:rPr>
          <w:sz w:val="20"/>
          <w:szCs w:val="20"/>
        </w:rPr>
      </w:pPr>
    </w:p>
    <w:p w14:paraId="1848C649" w14:textId="3AEBAD32" w:rsidR="001943CF" w:rsidRDefault="001943CF" w:rsidP="001A39FC">
      <w:pPr>
        <w:spacing w:line="360" w:lineRule="auto"/>
        <w:jc w:val="center"/>
        <w:rPr>
          <w:sz w:val="20"/>
          <w:szCs w:val="20"/>
        </w:rPr>
      </w:pPr>
    </w:p>
    <w:p w14:paraId="7E60265C" w14:textId="49AC9766" w:rsidR="001943CF" w:rsidRDefault="001943CF" w:rsidP="001A39FC">
      <w:pPr>
        <w:spacing w:line="360" w:lineRule="auto"/>
        <w:jc w:val="center"/>
        <w:rPr>
          <w:sz w:val="20"/>
          <w:szCs w:val="20"/>
        </w:rPr>
      </w:pPr>
    </w:p>
    <w:p w14:paraId="7D39072E" w14:textId="77777777" w:rsidR="001943CF" w:rsidRPr="00835F3F" w:rsidRDefault="001943CF" w:rsidP="001A39FC">
      <w:pPr>
        <w:spacing w:line="360" w:lineRule="auto"/>
        <w:jc w:val="center"/>
        <w:rPr>
          <w:sz w:val="20"/>
          <w:szCs w:val="20"/>
        </w:rPr>
      </w:pPr>
    </w:p>
    <w:p w14:paraId="268B2D39" w14:textId="4452A186" w:rsidR="004640A7" w:rsidRPr="00835F3F" w:rsidRDefault="004640A7" w:rsidP="001A39FC">
      <w:pPr>
        <w:spacing w:line="360" w:lineRule="auto"/>
        <w:jc w:val="center"/>
        <w:rPr>
          <w:sz w:val="20"/>
          <w:szCs w:val="20"/>
        </w:rPr>
      </w:pPr>
    </w:p>
    <w:p w14:paraId="5C378DCA" w14:textId="77777777" w:rsidR="000268D1" w:rsidRPr="00835F3F" w:rsidRDefault="000268D1" w:rsidP="00A12A23">
      <w:pPr>
        <w:spacing w:line="360" w:lineRule="auto"/>
        <w:rPr>
          <w:sz w:val="20"/>
          <w:szCs w:val="20"/>
        </w:rPr>
      </w:pPr>
    </w:p>
    <w:p w14:paraId="23FFB103" w14:textId="672ED922" w:rsidR="00CD6DA8" w:rsidRPr="00A12A23" w:rsidRDefault="00CD6DA8" w:rsidP="00A12A23">
      <w:pPr>
        <w:pStyle w:val="Heading1"/>
        <w:numPr>
          <w:ilvl w:val="0"/>
          <w:numId w:val="26"/>
        </w:numPr>
        <w:spacing w:line="360" w:lineRule="auto"/>
        <w:rPr>
          <w:rFonts w:cs="Times New Roman"/>
          <w:sz w:val="20"/>
          <w:szCs w:val="20"/>
        </w:rPr>
      </w:pPr>
      <w:r w:rsidRPr="00A12A23">
        <w:rPr>
          <w:rFonts w:cs="Times New Roman"/>
          <w:sz w:val="20"/>
          <w:szCs w:val="20"/>
        </w:rPr>
        <w:t xml:space="preserve">Built Environment Features around </w:t>
      </w:r>
      <w:r w:rsidR="006809E2" w:rsidRPr="00A12A23">
        <w:rPr>
          <w:rFonts w:cs="Times New Roman"/>
          <w:sz w:val="20"/>
          <w:szCs w:val="20"/>
        </w:rPr>
        <w:t>Junction</w:t>
      </w:r>
      <w:r w:rsidRPr="00A12A23">
        <w:rPr>
          <w:rFonts w:cs="Times New Roman"/>
          <w:sz w:val="20"/>
          <w:szCs w:val="20"/>
        </w:rPr>
        <w:t>s</w:t>
      </w:r>
    </w:p>
    <w:p w14:paraId="48E4AF52" w14:textId="5A711DA0" w:rsidR="006809E2" w:rsidRPr="00835F3F" w:rsidRDefault="00CD6DA8" w:rsidP="006809E2">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 xml:space="preserve">This section </w:t>
      </w:r>
      <w:r w:rsidR="006809E2" w:rsidRPr="00EB4F87">
        <w:rPr>
          <w:rFonts w:eastAsia="SimSun"/>
          <w:sz w:val="20"/>
          <w:szCs w:val="20"/>
          <w:lang w:eastAsia="zh-CN"/>
        </w:rPr>
        <w:t>first</w:t>
      </w:r>
      <w:r w:rsidR="006809E2" w:rsidRPr="00835F3F">
        <w:rPr>
          <w:rFonts w:eastAsiaTheme="minorEastAsia"/>
          <w:sz w:val="20"/>
          <w:szCs w:val="20"/>
          <w:lang w:eastAsia="zh-CN"/>
        </w:rPr>
        <w:t xml:space="preserve"> </w:t>
      </w:r>
      <w:r w:rsidRPr="00835F3F">
        <w:rPr>
          <w:rFonts w:eastAsiaTheme="minorEastAsia"/>
          <w:sz w:val="20"/>
          <w:szCs w:val="20"/>
          <w:lang w:eastAsia="zh-CN"/>
        </w:rPr>
        <w:t>presents the spatial distribution of different types of built environment features at road junctions within Camden.</w:t>
      </w:r>
      <w:r w:rsidR="006809E2">
        <w:rPr>
          <w:rFonts w:eastAsiaTheme="minorEastAsia"/>
          <w:sz w:val="20"/>
          <w:szCs w:val="20"/>
          <w:lang w:eastAsia="zh-CN"/>
        </w:rPr>
        <w:t xml:space="preserve"> </w:t>
      </w:r>
      <w:r w:rsidR="006809E2">
        <w:rPr>
          <w:rFonts w:eastAsia="SimSun"/>
          <w:sz w:val="20"/>
          <w:szCs w:val="20"/>
          <w:lang w:eastAsia="zh-CN"/>
        </w:rPr>
        <w:t>O</w:t>
      </w:r>
      <w:r w:rsidR="006809E2" w:rsidRPr="00EB4F87">
        <w:rPr>
          <w:rFonts w:eastAsia="SimSun"/>
          <w:sz w:val="20"/>
          <w:szCs w:val="20"/>
          <w:lang w:eastAsia="zh-CN"/>
        </w:rPr>
        <w:t xml:space="preserve">n this basis, for </w:t>
      </w:r>
      <w:r w:rsidR="006809E2">
        <w:rPr>
          <w:rFonts w:eastAsia="SimSun"/>
          <w:sz w:val="20"/>
          <w:szCs w:val="20"/>
          <w:lang w:eastAsia="zh-CN"/>
        </w:rPr>
        <w:t>junctions</w:t>
      </w:r>
      <w:r w:rsidR="006809E2" w:rsidRPr="00EB4F87">
        <w:rPr>
          <w:rFonts w:eastAsia="SimSun"/>
          <w:sz w:val="20"/>
          <w:szCs w:val="20"/>
          <w:lang w:eastAsia="zh-CN"/>
        </w:rPr>
        <w:t xml:space="preserve"> with </w:t>
      </w:r>
      <w:r w:rsidR="006809E2">
        <w:rPr>
          <w:rFonts w:eastAsia="SimSun"/>
          <w:sz w:val="20"/>
          <w:szCs w:val="20"/>
          <w:lang w:eastAsia="zh-CN"/>
        </w:rPr>
        <w:t xml:space="preserve">various </w:t>
      </w:r>
      <w:r w:rsidR="006809E2" w:rsidRPr="00EB4F87">
        <w:rPr>
          <w:rFonts w:eastAsia="SimSun"/>
          <w:sz w:val="20"/>
          <w:szCs w:val="20"/>
          <w:lang w:eastAsia="zh-CN"/>
        </w:rPr>
        <w:t xml:space="preserve">risk levels, the one-way analysis of variance </w:t>
      </w:r>
      <w:r w:rsidR="006809E2">
        <w:rPr>
          <w:rFonts w:eastAsia="SimSun"/>
          <w:sz w:val="20"/>
          <w:szCs w:val="20"/>
          <w:lang w:eastAsia="zh-CN"/>
        </w:rPr>
        <w:t xml:space="preserve">(ANOVA) </w:t>
      </w:r>
      <w:r w:rsidR="006809E2" w:rsidRPr="00EB4F87">
        <w:rPr>
          <w:rFonts w:eastAsia="SimSun"/>
          <w:sz w:val="20"/>
          <w:szCs w:val="20"/>
          <w:lang w:eastAsia="zh-CN"/>
        </w:rPr>
        <w:t xml:space="preserve">method was </w:t>
      </w:r>
      <w:r w:rsidR="006809E2">
        <w:rPr>
          <w:rFonts w:eastAsia="SimSun"/>
          <w:sz w:val="20"/>
          <w:szCs w:val="20"/>
          <w:lang w:eastAsia="zh-CN"/>
        </w:rPr>
        <w:t>applied</w:t>
      </w:r>
      <w:r w:rsidR="006809E2" w:rsidRPr="00EB4F87">
        <w:rPr>
          <w:rFonts w:eastAsia="SimSun"/>
          <w:sz w:val="20"/>
          <w:szCs w:val="20"/>
          <w:lang w:eastAsia="zh-CN"/>
        </w:rPr>
        <w:t xml:space="preserve"> to compare whether there </w:t>
      </w:r>
      <w:r w:rsidR="006809E2">
        <w:rPr>
          <w:rFonts w:eastAsia="SimSun"/>
          <w:sz w:val="20"/>
          <w:szCs w:val="20"/>
          <w:lang w:eastAsia="zh-CN"/>
        </w:rPr>
        <w:t xml:space="preserve">is a significant </w:t>
      </w:r>
      <w:r w:rsidR="006809E2" w:rsidRPr="00EB4F87">
        <w:rPr>
          <w:rFonts w:eastAsia="SimSun"/>
          <w:sz w:val="20"/>
          <w:szCs w:val="20"/>
          <w:lang w:eastAsia="zh-CN"/>
        </w:rPr>
        <w:t xml:space="preserve">difference between </w:t>
      </w:r>
      <w:r w:rsidR="006809E2">
        <w:rPr>
          <w:rFonts w:eastAsia="SimSun"/>
          <w:sz w:val="20"/>
          <w:szCs w:val="20"/>
          <w:lang w:eastAsia="zh-CN"/>
        </w:rPr>
        <w:t>the</w:t>
      </w:r>
      <w:r w:rsidR="006809E2" w:rsidRPr="00EB4F87">
        <w:rPr>
          <w:rFonts w:eastAsia="SimSun"/>
          <w:sz w:val="20"/>
          <w:szCs w:val="20"/>
          <w:lang w:eastAsia="zh-CN"/>
        </w:rPr>
        <w:t xml:space="preserve"> built environment features.</w:t>
      </w:r>
      <w:r w:rsidR="006809E2">
        <w:rPr>
          <w:rFonts w:eastAsia="SimSun"/>
          <w:sz w:val="20"/>
          <w:szCs w:val="20"/>
          <w:lang w:eastAsia="zh-CN"/>
        </w:rPr>
        <w:t xml:space="preserve"> </w:t>
      </w:r>
    </w:p>
    <w:p w14:paraId="4ECE7032" w14:textId="77777777" w:rsidR="00CD6DA8" w:rsidRPr="000268D1" w:rsidRDefault="00CD6DA8">
      <w:pPr>
        <w:pStyle w:val="Heading5"/>
        <w:numPr>
          <w:ilvl w:val="4"/>
          <w:numId w:val="6"/>
        </w:numPr>
        <w:spacing w:line="360" w:lineRule="auto"/>
        <w:rPr>
          <w:rFonts w:ascii="Times New Roman" w:hAnsi="Times New Roman"/>
          <w:b/>
          <w:bCs/>
          <w:sz w:val="20"/>
        </w:rPr>
      </w:pPr>
      <w:r w:rsidRPr="000268D1">
        <w:rPr>
          <w:rFonts w:ascii="Times New Roman" w:hAnsi="Times New Roman"/>
          <w:b/>
          <w:bCs/>
          <w:sz w:val="20"/>
        </w:rPr>
        <w:t>Junction Structure and function</w:t>
      </w:r>
    </w:p>
    <w:p w14:paraId="60B31291" w14:textId="77777777" w:rsidR="00CD6DA8" w:rsidRPr="00835F3F" w:rsidRDefault="00CD6DA8" w:rsidP="001A39FC">
      <w:pPr>
        <w:spacing w:line="360" w:lineRule="auto"/>
        <w:rPr>
          <w:rFonts w:eastAsia="SimSun"/>
          <w:sz w:val="20"/>
          <w:szCs w:val="20"/>
          <w:lang w:eastAsia="zh-CN"/>
        </w:rPr>
      </w:pPr>
    </w:p>
    <w:p w14:paraId="50DC2DCD" w14:textId="77777777" w:rsidR="00CD6DA8" w:rsidRPr="00835F3F" w:rsidRDefault="00CD6DA8" w:rsidP="000268D1">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This section demonstrates the differences in the structural and functional characteristics of junctions within the Camden borough. In terms of structural features, most of the junctions are 4-way junctions, while 5-way junctions also occupy a considerable proportion. The number of 3-way and more than 5 ways junctions are limited. Most junctions are minor-minor junctions and major-minor mixed junctions, due to a low density of major roads in Camden borough.</w:t>
      </w:r>
    </w:p>
    <w:p w14:paraId="2836499C" w14:textId="0CC23E1E" w:rsidR="000268D1" w:rsidRDefault="00CD6DA8" w:rsidP="000268D1">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In terms of functional characteristics, the crossings are more common junction facilities than traffic lights across Camden borough. Significantly more crossings and traffic lights are located at road junctions in active urban areas in central and southern Camden. The overall maximum speed limits of the roads connected to junctions range from 30km/h to 45km/h, and are subject to the spatial distribution of specific major roads. The distribution of the shortest distance from each junction to the nearby junctions is not spatially significant.</w:t>
      </w:r>
    </w:p>
    <w:p w14:paraId="0204BE5C" w14:textId="508B0808" w:rsidR="000268D1" w:rsidRDefault="000268D1" w:rsidP="001A39FC">
      <w:pPr>
        <w:spacing w:line="360" w:lineRule="auto"/>
        <w:rPr>
          <w:sz w:val="20"/>
          <w:szCs w:val="20"/>
          <w:lang w:eastAsia="zh-CN"/>
        </w:rPr>
      </w:pPr>
    </w:p>
    <w:p w14:paraId="00BFEFA8" w14:textId="5E599DDA" w:rsidR="00AD3D6A" w:rsidRDefault="00AD3D6A" w:rsidP="001A39FC">
      <w:pPr>
        <w:spacing w:line="360" w:lineRule="auto"/>
        <w:rPr>
          <w:sz w:val="20"/>
          <w:szCs w:val="20"/>
          <w:lang w:eastAsia="zh-CN"/>
        </w:rPr>
      </w:pPr>
    </w:p>
    <w:tbl>
      <w:tblPr>
        <w:tblStyle w:val="TableGrid"/>
        <w:tblpPr w:leftFromText="180" w:rightFromText="180" w:vertAnchor="page" w:horzAnchor="margin" w:tblpY="76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19"/>
        <w:gridCol w:w="2913"/>
        <w:gridCol w:w="3030"/>
      </w:tblGrid>
      <w:tr w:rsidR="00AD3D6A" w:rsidRPr="00835F3F" w14:paraId="577DCDA1" w14:textId="77777777" w:rsidTr="006809E2">
        <w:trPr>
          <w:trHeight w:val="577"/>
        </w:trPr>
        <w:tc>
          <w:tcPr>
            <w:tcW w:w="9016" w:type="dxa"/>
            <w:gridSpan w:val="4"/>
          </w:tcPr>
          <w:p w14:paraId="3058BE00" w14:textId="77777777" w:rsidR="00AD3D6A" w:rsidRPr="00835F3F" w:rsidRDefault="00AD3D6A" w:rsidP="00AD3D6A">
            <w:pPr>
              <w:pStyle w:val="Newparagraph"/>
              <w:spacing w:line="360" w:lineRule="auto"/>
              <w:ind w:firstLine="0"/>
              <w:rPr>
                <w:sz w:val="20"/>
                <w:szCs w:val="20"/>
              </w:rPr>
            </w:pPr>
            <w:r w:rsidRPr="00835F3F">
              <w:rPr>
                <w:sz w:val="20"/>
                <w:szCs w:val="20"/>
              </w:rPr>
              <w:lastRenderedPageBreak/>
              <w:drawing>
                <wp:inline distT="0" distB="0" distL="0" distR="0" wp14:anchorId="7ECED924" wp14:editId="606D25D3">
                  <wp:extent cx="5628290" cy="1414063"/>
                  <wp:effectExtent l="0" t="0" r="0" b="0"/>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a:picLocks noChangeAspect="1" noChangeArrowheads="1"/>
                          </pic:cNvPicPr>
                        </pic:nvPicPr>
                        <pic:blipFill>
                          <a:blip r:embed="rId67"/>
                          <a:stretch>
                            <a:fillRect/>
                          </a:stretch>
                        </pic:blipFill>
                        <pic:spPr bwMode="auto">
                          <a:xfrm>
                            <a:off x="0" y="0"/>
                            <a:ext cx="5643389" cy="1417856"/>
                          </a:xfrm>
                          <a:prstGeom prst="rect">
                            <a:avLst/>
                          </a:prstGeom>
                          <a:noFill/>
                          <a:ln>
                            <a:noFill/>
                          </a:ln>
                        </pic:spPr>
                      </pic:pic>
                    </a:graphicData>
                  </a:graphic>
                </wp:inline>
              </w:drawing>
            </w:r>
          </w:p>
        </w:tc>
      </w:tr>
      <w:tr w:rsidR="00AD3D6A" w:rsidRPr="00835F3F" w14:paraId="76DB1FA2" w14:textId="77777777" w:rsidTr="006809E2">
        <w:trPr>
          <w:trHeight w:val="588"/>
        </w:trPr>
        <w:tc>
          <w:tcPr>
            <w:tcW w:w="3061" w:type="dxa"/>
          </w:tcPr>
          <w:p w14:paraId="10468C35"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lang w:val="en-US"/>
              </w:rPr>
              <w:t>Minimum distance to nearest junctions</w:t>
            </w:r>
          </w:p>
        </w:tc>
        <w:tc>
          <w:tcPr>
            <w:tcW w:w="2971" w:type="dxa"/>
            <w:gridSpan w:val="2"/>
          </w:tcPr>
          <w:p w14:paraId="7D7D843F"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lang w:val="en-US"/>
              </w:rPr>
              <w:t>Count of roads connected</w:t>
            </w:r>
          </w:p>
        </w:tc>
        <w:tc>
          <w:tcPr>
            <w:tcW w:w="2984" w:type="dxa"/>
          </w:tcPr>
          <w:p w14:paraId="53477187"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Maximum max speed of roads connected</w:t>
            </w:r>
          </w:p>
        </w:tc>
      </w:tr>
      <w:tr w:rsidR="00AD3D6A" w:rsidRPr="00835F3F" w14:paraId="3543989A" w14:textId="77777777" w:rsidTr="006809E2">
        <w:trPr>
          <w:trHeight w:val="588"/>
        </w:trPr>
        <w:tc>
          <w:tcPr>
            <w:tcW w:w="9016" w:type="dxa"/>
            <w:gridSpan w:val="4"/>
          </w:tcPr>
          <w:p w14:paraId="4F5970A7" w14:textId="77777777" w:rsidR="00AD3D6A" w:rsidRPr="00835F3F" w:rsidRDefault="00AD3D6A" w:rsidP="00AD3D6A">
            <w:pPr>
              <w:spacing w:line="360" w:lineRule="auto"/>
              <w:rPr>
                <w:sz w:val="20"/>
                <w:szCs w:val="20"/>
                <w:lang w:eastAsia="en-US"/>
              </w:rPr>
            </w:pPr>
            <w:r w:rsidRPr="00835F3F">
              <w:rPr>
                <w:sz w:val="20"/>
                <w:szCs w:val="20"/>
                <w:lang w:eastAsia="en-US"/>
              </w:rPr>
              <w:drawing>
                <wp:inline distT="0" distB="0" distL="0" distR="0" wp14:anchorId="5650F148" wp14:editId="7A454AFE">
                  <wp:extent cx="5509692" cy="1466850"/>
                  <wp:effectExtent l="0" t="0" r="0" b="0"/>
                  <wp:docPr id="14"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散点图&#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1548" cy="1477993"/>
                          </a:xfrm>
                          <a:prstGeom prst="rect">
                            <a:avLst/>
                          </a:prstGeom>
                          <a:noFill/>
                          <a:ln>
                            <a:noFill/>
                          </a:ln>
                        </pic:spPr>
                      </pic:pic>
                    </a:graphicData>
                  </a:graphic>
                </wp:inline>
              </w:drawing>
            </w:r>
          </w:p>
        </w:tc>
      </w:tr>
      <w:tr w:rsidR="00AD3D6A" w:rsidRPr="00835F3F" w14:paraId="18BF528E" w14:textId="77777777" w:rsidTr="006809E2">
        <w:trPr>
          <w:trHeight w:val="49"/>
        </w:trPr>
        <w:tc>
          <w:tcPr>
            <w:tcW w:w="3080" w:type="dxa"/>
            <w:gridSpan w:val="2"/>
          </w:tcPr>
          <w:p w14:paraId="7D420EEE"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Level of roads connected</w:t>
            </w:r>
          </w:p>
        </w:tc>
        <w:tc>
          <w:tcPr>
            <w:tcW w:w="2952" w:type="dxa"/>
          </w:tcPr>
          <w:p w14:paraId="6A43A922"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Presence of crossing</w:t>
            </w:r>
          </w:p>
        </w:tc>
        <w:tc>
          <w:tcPr>
            <w:tcW w:w="2984" w:type="dxa"/>
          </w:tcPr>
          <w:p w14:paraId="40BC741D"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Presence of traffic light</w:t>
            </w:r>
          </w:p>
        </w:tc>
      </w:tr>
    </w:tbl>
    <w:p w14:paraId="2F099947" w14:textId="1E49F902" w:rsidR="00AD3D6A" w:rsidRDefault="00AD3D6A" w:rsidP="001A39FC">
      <w:pPr>
        <w:spacing w:line="360" w:lineRule="auto"/>
        <w:rPr>
          <w:sz w:val="20"/>
          <w:szCs w:val="20"/>
          <w:lang w:eastAsia="zh-CN"/>
        </w:rPr>
      </w:pPr>
    </w:p>
    <w:p w14:paraId="16E28EC1" w14:textId="0C8B5177" w:rsidR="00AD3D6A" w:rsidRDefault="00AD3D6A" w:rsidP="001A39FC">
      <w:pPr>
        <w:spacing w:line="360" w:lineRule="auto"/>
        <w:rPr>
          <w:sz w:val="20"/>
          <w:szCs w:val="20"/>
          <w:lang w:eastAsia="zh-CN"/>
        </w:rPr>
      </w:pPr>
    </w:p>
    <w:p w14:paraId="57C1036B" w14:textId="77777777" w:rsidR="00AD3D6A" w:rsidRDefault="00AD3D6A" w:rsidP="001A39FC">
      <w:pPr>
        <w:spacing w:line="360" w:lineRule="auto"/>
        <w:rPr>
          <w:sz w:val="20"/>
          <w:szCs w:val="20"/>
          <w:lang w:eastAsia="zh-CN"/>
        </w:rPr>
      </w:pPr>
    </w:p>
    <w:p w14:paraId="1600AB30" w14:textId="77777777" w:rsidR="000268D1" w:rsidRDefault="000268D1" w:rsidP="001A39FC">
      <w:pPr>
        <w:spacing w:line="360" w:lineRule="auto"/>
        <w:rPr>
          <w:sz w:val="20"/>
          <w:szCs w:val="20"/>
          <w:lang w:eastAsia="zh-CN"/>
        </w:rPr>
      </w:pPr>
    </w:p>
    <w:p w14:paraId="2FC321D6" w14:textId="58A04E1D" w:rsidR="000268D1" w:rsidRPr="00AD3D6A" w:rsidRDefault="000268D1" w:rsidP="000268D1">
      <w:pPr>
        <w:pStyle w:val="Heading5"/>
        <w:numPr>
          <w:ilvl w:val="4"/>
          <w:numId w:val="6"/>
        </w:numPr>
        <w:spacing w:line="360" w:lineRule="auto"/>
        <w:rPr>
          <w:rFonts w:ascii="Times New Roman" w:hAnsi="Times New Roman"/>
          <w:b/>
          <w:bCs/>
          <w:sz w:val="20"/>
        </w:rPr>
      </w:pPr>
      <w:r w:rsidRPr="000268D1">
        <w:rPr>
          <w:rFonts w:ascii="Times New Roman" w:hAnsi="Times New Roman"/>
          <w:b/>
          <w:bCs/>
          <w:sz w:val="20"/>
        </w:rPr>
        <w:t>Street View Features</w:t>
      </w:r>
    </w:p>
    <w:p w14:paraId="07E0E52B" w14:textId="45B2ACC7" w:rsidR="00CD6DA8" w:rsidRPr="00835F3F" w:rsidRDefault="00CD6DA8" w:rsidP="000268D1">
      <w:pPr>
        <w:spacing w:line="360" w:lineRule="auto"/>
        <w:jc w:val="both"/>
        <w:rPr>
          <w:sz w:val="20"/>
          <w:szCs w:val="20"/>
          <w:lang w:eastAsia="zh-CN"/>
        </w:rPr>
      </w:pPr>
      <w:r w:rsidRPr="00835F3F">
        <w:rPr>
          <w:sz w:val="20"/>
          <w:szCs w:val="20"/>
          <w:lang w:eastAsia="zh-CN"/>
        </w:rPr>
        <w:t>This section presents the spatial distribution of the four typical streetview elements, buildings, sky, trees and roads corresponding to different road junctions, to initially illustrate the visual perception characteristics of junctions. In general, sky and road elements see a relatively even distribution on the Camden scale, though for sky elements there are isolated cases with a significantly higher proportion, and various road classes may contribute to the local differences of road elements. The proportion of building elements is commonly higher in all junctions, and shows a decreasing trend from south to north across Camden; conversely, the proportion of tree elements in the streetscape shows an increasing trend from south to north.</w:t>
      </w:r>
    </w:p>
    <w:p w14:paraId="59C44889" w14:textId="36AE7EC9" w:rsidR="00CD6DA8" w:rsidRDefault="00CD6DA8" w:rsidP="000268D1">
      <w:pPr>
        <w:spacing w:line="360" w:lineRule="auto"/>
        <w:jc w:val="both"/>
        <w:rPr>
          <w:sz w:val="20"/>
          <w:szCs w:val="20"/>
          <w:lang w:eastAsia="zh-CN"/>
        </w:rPr>
      </w:pPr>
      <w:r w:rsidRPr="00835F3F">
        <w:rPr>
          <w:sz w:val="20"/>
          <w:szCs w:val="20"/>
          <w:lang w:eastAsia="zh-CN"/>
        </w:rPr>
        <w:t>Based on the above characteristics, in general, the junctions in the north of Camden may appear more open in visual perception, with a relatively high proportion of natural elements such as sky and trees; the junctions in the south appear more compact, with a relatively higher proportion of artificial elements.</w:t>
      </w:r>
    </w:p>
    <w:p w14:paraId="5F42B1E5" w14:textId="77777777" w:rsidR="000268D1" w:rsidRPr="00835F3F" w:rsidRDefault="000268D1" w:rsidP="001A39FC">
      <w:pPr>
        <w:spacing w:line="360" w:lineRule="auto"/>
        <w:rPr>
          <w:sz w:val="20"/>
          <w:szCs w:val="20"/>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1"/>
      </w:tblGrid>
      <w:tr w:rsidR="00CD6DA8" w:rsidRPr="00835F3F" w14:paraId="066ABD4C" w14:textId="77777777" w:rsidTr="0064138C">
        <w:trPr>
          <w:trHeight w:val="5545"/>
        </w:trPr>
        <w:tc>
          <w:tcPr>
            <w:tcW w:w="8961" w:type="dxa"/>
          </w:tcPr>
          <w:p w14:paraId="5A1F8629" w14:textId="77777777" w:rsidR="00CD6DA8" w:rsidRPr="00835F3F" w:rsidRDefault="00CD6DA8" w:rsidP="001A39FC">
            <w:pPr>
              <w:spacing w:line="360" w:lineRule="auto"/>
              <w:jc w:val="center"/>
              <w:rPr>
                <w:sz w:val="20"/>
                <w:szCs w:val="20"/>
                <w:lang w:eastAsia="en-US"/>
              </w:rPr>
            </w:pPr>
            <w:r w:rsidRPr="00835F3F">
              <w:rPr>
                <w:sz w:val="20"/>
                <w:szCs w:val="20"/>
                <w:lang w:eastAsia="en-US"/>
              </w:rPr>
              <w:lastRenderedPageBreak/>
              <w:drawing>
                <wp:inline distT="0" distB="0" distL="0" distR="0" wp14:anchorId="4A8DCCD2" wp14:editId="3CF75E65">
                  <wp:extent cx="4833596" cy="3431072"/>
                  <wp:effectExtent l="0" t="0" r="0" b="0"/>
                  <wp:docPr id="17" name="图片 17"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图表, 散点图&#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3596" cy="3431072"/>
                          </a:xfrm>
                          <a:prstGeom prst="rect">
                            <a:avLst/>
                          </a:prstGeom>
                          <a:noFill/>
                          <a:ln>
                            <a:noFill/>
                          </a:ln>
                        </pic:spPr>
                      </pic:pic>
                    </a:graphicData>
                  </a:graphic>
                </wp:inline>
              </w:drawing>
            </w:r>
          </w:p>
        </w:tc>
      </w:tr>
      <w:tr w:rsidR="00CD6DA8" w:rsidRPr="00835F3F" w14:paraId="602A6251" w14:textId="77777777" w:rsidTr="0064138C">
        <w:trPr>
          <w:trHeight w:val="553"/>
        </w:trPr>
        <w:tc>
          <w:tcPr>
            <w:tcW w:w="8961" w:type="dxa"/>
          </w:tcPr>
          <w:p w14:paraId="5161AAE6" w14:textId="77777777" w:rsidR="00CD6DA8" w:rsidRDefault="00CD6DA8" w:rsidP="001A39FC">
            <w:pPr>
              <w:spacing w:line="360" w:lineRule="auto"/>
              <w:rPr>
                <w:rFonts w:eastAsiaTheme="minorEastAsia"/>
                <w:sz w:val="20"/>
                <w:szCs w:val="20"/>
                <w:lang w:eastAsia="zh-CN"/>
              </w:rPr>
            </w:pPr>
            <w:r w:rsidRPr="00835F3F">
              <w:rPr>
                <w:sz w:val="20"/>
                <w:szCs w:val="20"/>
              </w:rPr>
              <w:t xml:space="preserve">Figure </w:t>
            </w:r>
            <w:r w:rsidRPr="00835F3F">
              <w:rPr>
                <w:rFonts w:eastAsiaTheme="minorEastAsia"/>
                <w:sz w:val="20"/>
                <w:szCs w:val="20"/>
                <w:lang w:eastAsia="zh-CN"/>
              </w:rPr>
              <w:t>5</w:t>
            </w:r>
          </w:p>
          <w:p w14:paraId="586E90C2" w14:textId="77777777" w:rsidR="000268D1" w:rsidRDefault="000268D1" w:rsidP="001A39FC">
            <w:pPr>
              <w:spacing w:line="360" w:lineRule="auto"/>
              <w:rPr>
                <w:sz w:val="20"/>
                <w:szCs w:val="20"/>
                <w:lang w:eastAsia="en-US"/>
              </w:rPr>
            </w:pPr>
          </w:p>
          <w:p w14:paraId="32833533" w14:textId="77777777" w:rsidR="000268D1" w:rsidRDefault="000268D1" w:rsidP="001A39FC">
            <w:pPr>
              <w:spacing w:line="360" w:lineRule="auto"/>
              <w:rPr>
                <w:sz w:val="20"/>
                <w:szCs w:val="20"/>
                <w:lang w:eastAsia="en-US"/>
              </w:rPr>
            </w:pPr>
          </w:p>
          <w:p w14:paraId="0F0183D7" w14:textId="77777777" w:rsidR="000268D1" w:rsidRDefault="000268D1" w:rsidP="001A39FC">
            <w:pPr>
              <w:spacing w:line="360" w:lineRule="auto"/>
              <w:rPr>
                <w:sz w:val="20"/>
                <w:szCs w:val="20"/>
                <w:lang w:eastAsia="en-US"/>
              </w:rPr>
            </w:pPr>
          </w:p>
          <w:p w14:paraId="49515363" w14:textId="77777777" w:rsidR="000268D1" w:rsidRDefault="000268D1" w:rsidP="001A39FC">
            <w:pPr>
              <w:spacing w:line="360" w:lineRule="auto"/>
              <w:rPr>
                <w:sz w:val="20"/>
                <w:szCs w:val="20"/>
                <w:lang w:eastAsia="en-US"/>
              </w:rPr>
            </w:pPr>
          </w:p>
          <w:p w14:paraId="167843FB" w14:textId="77777777" w:rsidR="000268D1" w:rsidRDefault="000268D1" w:rsidP="001A39FC">
            <w:pPr>
              <w:spacing w:line="360" w:lineRule="auto"/>
              <w:rPr>
                <w:sz w:val="20"/>
                <w:szCs w:val="20"/>
                <w:lang w:eastAsia="en-US"/>
              </w:rPr>
            </w:pPr>
          </w:p>
          <w:p w14:paraId="5E285BF6" w14:textId="18E18A8D" w:rsidR="000268D1" w:rsidRDefault="000268D1" w:rsidP="001A39FC">
            <w:pPr>
              <w:spacing w:line="360" w:lineRule="auto"/>
              <w:rPr>
                <w:sz w:val="20"/>
                <w:szCs w:val="20"/>
                <w:lang w:eastAsia="en-US"/>
              </w:rPr>
            </w:pPr>
          </w:p>
          <w:p w14:paraId="1F8CF8CC" w14:textId="77777777" w:rsidR="00AD3D6A" w:rsidRDefault="00AD3D6A" w:rsidP="001A39FC">
            <w:pPr>
              <w:spacing w:line="360" w:lineRule="auto"/>
              <w:rPr>
                <w:sz w:val="20"/>
                <w:szCs w:val="20"/>
                <w:lang w:eastAsia="en-US"/>
              </w:rPr>
            </w:pPr>
          </w:p>
          <w:p w14:paraId="002EB740" w14:textId="77777777" w:rsidR="000268D1" w:rsidRDefault="000268D1" w:rsidP="001A39FC">
            <w:pPr>
              <w:spacing w:line="360" w:lineRule="auto"/>
              <w:rPr>
                <w:sz w:val="20"/>
                <w:szCs w:val="20"/>
                <w:lang w:eastAsia="en-US"/>
              </w:rPr>
            </w:pPr>
          </w:p>
          <w:p w14:paraId="6C793D11" w14:textId="77777777" w:rsidR="000268D1" w:rsidRDefault="000268D1" w:rsidP="001A39FC">
            <w:pPr>
              <w:spacing w:line="360" w:lineRule="auto"/>
              <w:rPr>
                <w:sz w:val="20"/>
                <w:szCs w:val="20"/>
                <w:lang w:eastAsia="en-US"/>
              </w:rPr>
            </w:pPr>
          </w:p>
          <w:p w14:paraId="47ECBD63" w14:textId="0228B7EE" w:rsidR="000268D1" w:rsidRPr="00835F3F" w:rsidRDefault="000268D1" w:rsidP="001A39FC">
            <w:pPr>
              <w:spacing w:line="360" w:lineRule="auto"/>
              <w:rPr>
                <w:sz w:val="20"/>
                <w:szCs w:val="20"/>
                <w:lang w:eastAsia="en-US"/>
              </w:rPr>
            </w:pPr>
          </w:p>
        </w:tc>
      </w:tr>
    </w:tbl>
    <w:p w14:paraId="550AB815" w14:textId="77777777" w:rsidR="00CD6DA8" w:rsidRPr="000268D1" w:rsidRDefault="00CD6DA8">
      <w:pPr>
        <w:pStyle w:val="Heading5"/>
        <w:numPr>
          <w:ilvl w:val="4"/>
          <w:numId w:val="6"/>
        </w:numPr>
        <w:spacing w:line="360" w:lineRule="auto"/>
        <w:rPr>
          <w:rFonts w:ascii="Times New Roman" w:hAnsi="Times New Roman"/>
          <w:b/>
          <w:bCs/>
          <w:sz w:val="20"/>
        </w:rPr>
      </w:pPr>
      <w:r w:rsidRPr="000268D1">
        <w:rPr>
          <w:rFonts w:ascii="Times New Roman" w:hAnsi="Times New Roman"/>
          <w:b/>
          <w:bCs/>
          <w:sz w:val="20"/>
        </w:rPr>
        <w:t>Activity Features</w:t>
      </w:r>
    </w:p>
    <w:p w14:paraId="1744E4BC" w14:textId="77777777" w:rsidR="00CD6DA8" w:rsidRPr="00835F3F" w:rsidRDefault="00CD6DA8" w:rsidP="001A39FC">
      <w:pPr>
        <w:spacing w:line="360" w:lineRule="auto"/>
        <w:rPr>
          <w:sz w:val="20"/>
          <w:szCs w:val="20"/>
          <w:lang w:eastAsia="en-US"/>
        </w:rPr>
      </w:pPr>
    </w:p>
    <w:p w14:paraId="4907B160" w14:textId="736F8330" w:rsidR="00CD6DA8" w:rsidRDefault="00CD6DA8" w:rsidP="000268D1">
      <w:pPr>
        <w:spacing w:line="360" w:lineRule="auto"/>
        <w:jc w:val="both"/>
        <w:rPr>
          <w:sz w:val="20"/>
          <w:szCs w:val="20"/>
          <w:lang w:eastAsia="zh-CN"/>
        </w:rPr>
      </w:pPr>
      <w:r w:rsidRPr="00835F3F">
        <w:rPr>
          <w:sz w:val="20"/>
          <w:szCs w:val="20"/>
          <w:lang w:eastAsia="zh-CN"/>
        </w:rPr>
        <w:t>The section presents the count of different types of POIs within a radius of 50m around road junctions. Generally, there is a higher frequency of shops, café and fast food POIs appearing around the road junctions, and they are followed by theatres and libraries, the cultural facilities and pubs and bars, the leisure facilities. The schools and hotels are ranked last. Most POIs are concentrated on Holborn and Kingscross and Camden Town, which are the long-term commercial and traffic centres in Camden, and typical attractions for traffic activities.</w:t>
      </w:r>
    </w:p>
    <w:p w14:paraId="1808B65C" w14:textId="77777777" w:rsidR="000268D1" w:rsidRPr="00835F3F" w:rsidRDefault="000268D1" w:rsidP="000268D1">
      <w:pPr>
        <w:spacing w:line="360" w:lineRule="auto"/>
        <w:jc w:val="both"/>
        <w:rPr>
          <w:sz w:val="20"/>
          <w:szCs w:val="20"/>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6DA8" w:rsidRPr="00835F3F" w14:paraId="1286A4D6" w14:textId="77777777" w:rsidTr="0064138C">
        <w:trPr>
          <w:trHeight w:val="3464"/>
        </w:trPr>
        <w:tc>
          <w:tcPr>
            <w:tcW w:w="9107" w:type="dxa"/>
          </w:tcPr>
          <w:p w14:paraId="472C88BD" w14:textId="77777777" w:rsidR="00CD6DA8" w:rsidRPr="00835F3F" w:rsidRDefault="00CD6DA8" w:rsidP="001A39FC">
            <w:pPr>
              <w:spacing w:line="360" w:lineRule="auto"/>
              <w:rPr>
                <w:sz w:val="20"/>
                <w:szCs w:val="20"/>
                <w:lang w:eastAsia="en-US"/>
              </w:rPr>
            </w:pPr>
            <w:r w:rsidRPr="00835F3F">
              <w:rPr>
                <w:sz w:val="20"/>
                <w:szCs w:val="20"/>
                <w:lang w:eastAsia="en-US"/>
              </w:rPr>
              <w:lastRenderedPageBreak/>
              <w:drawing>
                <wp:inline distT="0" distB="0" distL="0" distR="0" wp14:anchorId="78ED14D1" wp14:editId="3A4484BF">
                  <wp:extent cx="5523727" cy="2705100"/>
                  <wp:effectExtent l="0" t="0" r="1270" b="0"/>
                  <wp:docPr id="18" name="图片 18"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图表, 散点图&#10;&#10;描述已自动生成"/>
                          <pic:cNvPicPr>
                            <a:picLocks noChangeAspect="1" noChangeArrowheads="1"/>
                          </pic:cNvPicPr>
                        </pic:nvPicPr>
                        <pic:blipFill>
                          <a:blip r:embed="rId70"/>
                          <a:stretch>
                            <a:fillRect/>
                          </a:stretch>
                        </pic:blipFill>
                        <pic:spPr bwMode="auto">
                          <a:xfrm>
                            <a:off x="0" y="0"/>
                            <a:ext cx="5523727" cy="2705100"/>
                          </a:xfrm>
                          <a:prstGeom prst="rect">
                            <a:avLst/>
                          </a:prstGeom>
                          <a:noFill/>
                          <a:ln>
                            <a:noFill/>
                          </a:ln>
                        </pic:spPr>
                      </pic:pic>
                    </a:graphicData>
                  </a:graphic>
                </wp:inline>
              </w:drawing>
            </w:r>
          </w:p>
        </w:tc>
      </w:tr>
      <w:tr w:rsidR="00CD6DA8" w:rsidRPr="00835F3F" w14:paraId="0B4E6E4F" w14:textId="77777777" w:rsidTr="0064138C">
        <w:trPr>
          <w:trHeight w:val="481"/>
        </w:trPr>
        <w:tc>
          <w:tcPr>
            <w:tcW w:w="9107" w:type="dxa"/>
          </w:tcPr>
          <w:p w14:paraId="526E67FA" w14:textId="77777777" w:rsidR="00CD6DA8" w:rsidRPr="00835F3F" w:rsidRDefault="00CD6DA8" w:rsidP="001A39FC">
            <w:pPr>
              <w:spacing w:line="360" w:lineRule="auto"/>
              <w:rPr>
                <w:rFonts w:eastAsiaTheme="minorEastAsia"/>
                <w:sz w:val="20"/>
                <w:szCs w:val="20"/>
                <w:lang w:eastAsia="zh-CN"/>
              </w:rPr>
            </w:pPr>
            <w:r w:rsidRPr="00835F3F">
              <w:rPr>
                <w:sz w:val="20"/>
                <w:szCs w:val="20"/>
              </w:rPr>
              <w:t xml:space="preserve">Figure </w:t>
            </w:r>
            <w:r w:rsidRPr="00835F3F">
              <w:rPr>
                <w:rFonts w:eastAsiaTheme="minorEastAsia"/>
                <w:sz w:val="20"/>
                <w:szCs w:val="20"/>
                <w:lang w:eastAsia="zh-CN"/>
              </w:rPr>
              <w:t>6</w:t>
            </w:r>
          </w:p>
          <w:p w14:paraId="7097D189" w14:textId="77777777" w:rsidR="00CD6DA8" w:rsidRPr="00835F3F" w:rsidRDefault="00CD6DA8" w:rsidP="001A39FC">
            <w:pPr>
              <w:spacing w:line="360" w:lineRule="auto"/>
              <w:rPr>
                <w:sz w:val="20"/>
                <w:szCs w:val="20"/>
                <w:lang w:eastAsia="en-US"/>
              </w:rPr>
            </w:pPr>
          </w:p>
        </w:tc>
      </w:tr>
    </w:tbl>
    <w:p w14:paraId="5AEA71CA" w14:textId="77777777" w:rsidR="00CD6DA8" w:rsidRPr="00835F3F" w:rsidRDefault="00CD6DA8" w:rsidP="001A39FC">
      <w:pPr>
        <w:spacing w:line="360" w:lineRule="auto"/>
        <w:rPr>
          <w:sz w:val="20"/>
          <w:szCs w:val="20"/>
        </w:rPr>
      </w:pPr>
    </w:p>
    <w:p w14:paraId="6F1C28D9" w14:textId="77777777" w:rsidR="00CD6DA8" w:rsidRPr="00835F3F" w:rsidRDefault="00CD6DA8" w:rsidP="001A39FC">
      <w:pPr>
        <w:spacing w:line="360" w:lineRule="auto"/>
        <w:rPr>
          <w:sz w:val="20"/>
          <w:szCs w:val="20"/>
        </w:rPr>
      </w:pPr>
    </w:p>
    <w:p w14:paraId="2657FE33" w14:textId="2148ACE2" w:rsidR="00CD6DA8" w:rsidRDefault="00CD6DA8" w:rsidP="001A39FC">
      <w:pPr>
        <w:spacing w:line="360" w:lineRule="auto"/>
        <w:rPr>
          <w:sz w:val="20"/>
          <w:szCs w:val="20"/>
        </w:rPr>
      </w:pPr>
    </w:p>
    <w:p w14:paraId="7C1D1C2F" w14:textId="03CF3F39" w:rsidR="000268D1" w:rsidRDefault="000268D1" w:rsidP="001A39FC">
      <w:pPr>
        <w:spacing w:line="360" w:lineRule="auto"/>
        <w:rPr>
          <w:sz w:val="20"/>
          <w:szCs w:val="20"/>
        </w:rPr>
      </w:pPr>
    </w:p>
    <w:p w14:paraId="40B922D5" w14:textId="197A16E7" w:rsidR="000268D1" w:rsidRDefault="000268D1" w:rsidP="001A39FC">
      <w:pPr>
        <w:spacing w:line="360" w:lineRule="auto"/>
        <w:rPr>
          <w:sz w:val="20"/>
          <w:szCs w:val="20"/>
        </w:rPr>
      </w:pPr>
    </w:p>
    <w:p w14:paraId="7BCD675E" w14:textId="12037DFB" w:rsidR="000268D1" w:rsidRDefault="000268D1" w:rsidP="001A39FC">
      <w:pPr>
        <w:spacing w:line="360" w:lineRule="auto"/>
        <w:rPr>
          <w:sz w:val="20"/>
          <w:szCs w:val="20"/>
        </w:rPr>
      </w:pPr>
    </w:p>
    <w:p w14:paraId="2B04D157" w14:textId="72DFB132" w:rsidR="000268D1" w:rsidRDefault="000268D1" w:rsidP="001A39FC">
      <w:pPr>
        <w:spacing w:line="360" w:lineRule="auto"/>
        <w:rPr>
          <w:sz w:val="20"/>
          <w:szCs w:val="20"/>
        </w:rPr>
      </w:pPr>
    </w:p>
    <w:p w14:paraId="0A9DCD05" w14:textId="62CEE40C" w:rsidR="000268D1" w:rsidRDefault="000268D1" w:rsidP="001A39FC">
      <w:pPr>
        <w:spacing w:line="360" w:lineRule="auto"/>
        <w:rPr>
          <w:sz w:val="20"/>
          <w:szCs w:val="20"/>
        </w:rPr>
      </w:pPr>
    </w:p>
    <w:p w14:paraId="360F9925" w14:textId="0F72F2CA" w:rsidR="000268D1" w:rsidRDefault="000268D1" w:rsidP="001A39FC">
      <w:pPr>
        <w:spacing w:line="360" w:lineRule="auto"/>
        <w:rPr>
          <w:sz w:val="20"/>
          <w:szCs w:val="20"/>
        </w:rPr>
      </w:pPr>
    </w:p>
    <w:p w14:paraId="47D8FAC3" w14:textId="6A18DA56" w:rsidR="000268D1" w:rsidRDefault="000268D1" w:rsidP="001A39FC">
      <w:pPr>
        <w:spacing w:line="360" w:lineRule="auto"/>
        <w:rPr>
          <w:sz w:val="20"/>
          <w:szCs w:val="20"/>
        </w:rPr>
      </w:pPr>
    </w:p>
    <w:p w14:paraId="567D0ABB" w14:textId="16117A95" w:rsidR="000268D1" w:rsidRDefault="000268D1" w:rsidP="001A39FC">
      <w:pPr>
        <w:spacing w:line="360" w:lineRule="auto"/>
        <w:rPr>
          <w:sz w:val="20"/>
          <w:szCs w:val="20"/>
        </w:rPr>
      </w:pPr>
    </w:p>
    <w:p w14:paraId="37986705" w14:textId="5F4527EC" w:rsidR="000268D1" w:rsidRDefault="000268D1" w:rsidP="001A39FC">
      <w:pPr>
        <w:spacing w:line="360" w:lineRule="auto"/>
        <w:rPr>
          <w:sz w:val="20"/>
          <w:szCs w:val="20"/>
        </w:rPr>
      </w:pPr>
    </w:p>
    <w:p w14:paraId="7B196A5D" w14:textId="191265A1" w:rsidR="000268D1" w:rsidRDefault="000268D1" w:rsidP="001A39FC">
      <w:pPr>
        <w:spacing w:line="360" w:lineRule="auto"/>
        <w:rPr>
          <w:sz w:val="20"/>
          <w:szCs w:val="20"/>
        </w:rPr>
      </w:pPr>
    </w:p>
    <w:p w14:paraId="71D17E11" w14:textId="0CDE554E" w:rsidR="000268D1" w:rsidRDefault="000268D1" w:rsidP="001A39FC">
      <w:pPr>
        <w:spacing w:line="360" w:lineRule="auto"/>
        <w:rPr>
          <w:sz w:val="20"/>
          <w:szCs w:val="20"/>
        </w:rPr>
      </w:pPr>
    </w:p>
    <w:p w14:paraId="487B4004" w14:textId="77777777" w:rsidR="000268D1" w:rsidRDefault="000268D1" w:rsidP="001A39FC">
      <w:pPr>
        <w:spacing w:line="360" w:lineRule="auto"/>
        <w:rPr>
          <w:sz w:val="20"/>
          <w:szCs w:val="20"/>
        </w:rPr>
      </w:pPr>
    </w:p>
    <w:p w14:paraId="737B6100" w14:textId="77777777" w:rsidR="000268D1" w:rsidRPr="00835F3F" w:rsidRDefault="000268D1" w:rsidP="001A39FC">
      <w:pPr>
        <w:spacing w:line="360" w:lineRule="auto"/>
        <w:rPr>
          <w:sz w:val="20"/>
          <w:szCs w:val="20"/>
        </w:rPr>
      </w:pPr>
    </w:p>
    <w:p w14:paraId="18BFBDA0" w14:textId="77777777" w:rsidR="00CD6DA8" w:rsidRPr="00835F3F" w:rsidRDefault="00CD6DA8" w:rsidP="001A39FC">
      <w:pPr>
        <w:spacing w:line="360" w:lineRule="auto"/>
        <w:rPr>
          <w:sz w:val="20"/>
          <w:szCs w:val="20"/>
        </w:rPr>
      </w:pPr>
    </w:p>
    <w:p w14:paraId="0EDA6777" w14:textId="77777777" w:rsidR="00CD6DA8" w:rsidRPr="000268D1" w:rsidRDefault="00CD6DA8">
      <w:pPr>
        <w:pStyle w:val="Heading5"/>
        <w:numPr>
          <w:ilvl w:val="4"/>
          <w:numId w:val="6"/>
        </w:numPr>
        <w:spacing w:line="360" w:lineRule="auto"/>
        <w:rPr>
          <w:rFonts w:ascii="Times New Roman" w:hAnsi="Times New Roman"/>
          <w:b/>
          <w:bCs/>
          <w:sz w:val="20"/>
        </w:rPr>
      </w:pPr>
      <w:r w:rsidRPr="000268D1">
        <w:rPr>
          <w:rFonts w:ascii="Times New Roman" w:hAnsi="Times New Roman"/>
          <w:b/>
          <w:bCs/>
          <w:sz w:val="20"/>
        </w:rPr>
        <w:t>Road Network Features</w:t>
      </w:r>
    </w:p>
    <w:p w14:paraId="6BBFE684" w14:textId="77777777" w:rsidR="00CD6DA8" w:rsidRPr="00835F3F" w:rsidRDefault="00CD6DA8" w:rsidP="000268D1">
      <w:pPr>
        <w:spacing w:line="360" w:lineRule="auto"/>
        <w:jc w:val="both"/>
        <w:rPr>
          <w:sz w:val="20"/>
          <w:szCs w:val="20"/>
          <w:lang w:eastAsia="en-US"/>
        </w:rPr>
      </w:pPr>
    </w:p>
    <w:p w14:paraId="3BFB4F30" w14:textId="05D788EF" w:rsidR="00CD6DA8" w:rsidRPr="00835F3F" w:rsidRDefault="000268D1" w:rsidP="000268D1">
      <w:pPr>
        <w:spacing w:line="360" w:lineRule="auto"/>
        <w:jc w:val="both"/>
        <w:rPr>
          <w:sz w:val="20"/>
          <w:szCs w:val="20"/>
          <w:lang w:eastAsia="en-US"/>
        </w:rPr>
      </w:pPr>
      <w:r>
        <w:rPr>
          <w:sz w:val="20"/>
          <w:szCs w:val="20"/>
          <w:lang w:eastAsia="en-US"/>
        </w:rPr>
        <w:t>T</w:t>
      </w:r>
      <w:r w:rsidR="00CD6DA8" w:rsidRPr="00835F3F">
        <w:rPr>
          <w:sz w:val="20"/>
          <w:szCs w:val="20"/>
          <w:lang w:eastAsia="en-US"/>
        </w:rPr>
        <w:t>he calculation results of NAIN and NACH based on the radius of 800m, 1600m and 3200m, for the Camden road network are shown in Figure 7. Different analysis radii enable a multi-scale observation of the attractiveness of the junction to urban activities and the importance of junctions as traffic hubs in the road network.</w:t>
      </w:r>
    </w:p>
    <w:p w14:paraId="3319BA62" w14:textId="5D9F14B7" w:rsidR="00CD6DA8" w:rsidRPr="00835F3F" w:rsidRDefault="00CD6DA8" w:rsidP="000268D1">
      <w:pPr>
        <w:spacing w:line="360" w:lineRule="auto"/>
        <w:jc w:val="both"/>
        <w:rPr>
          <w:sz w:val="20"/>
          <w:szCs w:val="20"/>
          <w:lang w:eastAsia="en-US"/>
        </w:rPr>
      </w:pPr>
      <w:r w:rsidRPr="00835F3F">
        <w:rPr>
          <w:sz w:val="20"/>
          <w:szCs w:val="20"/>
          <w:lang w:eastAsia="en-US"/>
        </w:rPr>
        <w:t xml:space="preserve">For NAIN values, NAIN 800 analysis reveals the locations of highly attractive junctions at the local scale. Most of them coincide with the high streets around communities and with densely distributed POI points. The integration of r1600 and r3200 reveals the global difference in the spatial distribution of urban activities at the </w:t>
      </w:r>
      <w:r w:rsidRPr="00835F3F">
        <w:rPr>
          <w:sz w:val="20"/>
          <w:szCs w:val="20"/>
          <w:lang w:eastAsia="en-US"/>
        </w:rPr>
        <w:lastRenderedPageBreak/>
        <w:t xml:space="preserve">borough scale. There are significantly more highly integrated road sections and </w:t>
      </w:r>
      <w:r w:rsidR="006809E2">
        <w:rPr>
          <w:sz w:val="20"/>
          <w:szCs w:val="20"/>
          <w:lang w:eastAsia="en-US"/>
        </w:rPr>
        <w:t>junctions</w:t>
      </w:r>
      <w:r w:rsidRPr="00835F3F">
        <w:rPr>
          <w:sz w:val="20"/>
          <w:szCs w:val="20"/>
          <w:lang w:eastAsia="en-US"/>
        </w:rPr>
        <w:t xml:space="preserve"> in the south of Camden than in the north, corresponding to the prominent commercial, cultural and service functions of the south of Camden and the central area of London.</w:t>
      </w:r>
    </w:p>
    <w:p w14:paraId="7D100230" w14:textId="77777777" w:rsidR="00CD6DA8" w:rsidRPr="00835F3F" w:rsidRDefault="00CD6DA8" w:rsidP="000268D1">
      <w:pPr>
        <w:spacing w:line="360" w:lineRule="auto"/>
        <w:jc w:val="both"/>
        <w:rPr>
          <w:sz w:val="20"/>
          <w:szCs w:val="20"/>
          <w:lang w:eastAsia="en-US"/>
        </w:rPr>
      </w:pPr>
      <w:r w:rsidRPr="00835F3F">
        <w:rPr>
          <w:sz w:val="20"/>
          <w:szCs w:val="20"/>
          <w:lang w:eastAsia="en-US"/>
        </w:rPr>
        <w:t>For NACH, the analysis results at different scales share more similarities. Junctions with high NACH values ​​are concentrated on most major roads, specifically, most primary roads, A and B roads; and this concentration appears more significant as the analysis radius increases.</w:t>
      </w:r>
    </w:p>
    <w:p w14:paraId="6A30DB4E" w14:textId="77777777" w:rsidR="00CD6DA8" w:rsidRPr="00835F3F" w:rsidRDefault="00CD6DA8" w:rsidP="001A39FC">
      <w:pPr>
        <w:spacing w:line="360" w:lineRule="auto"/>
        <w:rPr>
          <w:sz w:val="20"/>
          <w:szCs w:val="20"/>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6DA8" w:rsidRPr="00835F3F" w14:paraId="6F9E5858" w14:textId="77777777" w:rsidTr="0064138C">
        <w:trPr>
          <w:trHeight w:val="4178"/>
        </w:trPr>
        <w:tc>
          <w:tcPr>
            <w:tcW w:w="9219" w:type="dxa"/>
          </w:tcPr>
          <w:p w14:paraId="6F5A2084" w14:textId="77777777" w:rsidR="00CD6DA8" w:rsidRPr="00835F3F" w:rsidRDefault="00CD6DA8" w:rsidP="001A39FC">
            <w:pPr>
              <w:spacing w:line="360" w:lineRule="auto"/>
              <w:rPr>
                <w:sz w:val="20"/>
                <w:szCs w:val="20"/>
                <w:lang w:eastAsia="en-US"/>
              </w:rPr>
            </w:pPr>
            <w:r w:rsidRPr="00835F3F">
              <w:rPr>
                <w:sz w:val="20"/>
                <w:szCs w:val="20"/>
                <w:lang w:eastAsia="en-US"/>
              </w:rPr>
              <w:drawing>
                <wp:inline distT="0" distB="0" distL="0" distR="0" wp14:anchorId="71A55FBC" wp14:editId="7056B305">
                  <wp:extent cx="5672062" cy="2753623"/>
                  <wp:effectExtent l="0" t="0" r="0" b="0"/>
                  <wp:docPr id="19" name="图片 19" descr="图表, 地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地图, 散点图&#10;&#10;描述已自动生成"/>
                          <pic:cNvPicPr>
                            <a:picLocks noChangeAspect="1" noChangeArrowheads="1"/>
                          </pic:cNvPicPr>
                        </pic:nvPicPr>
                        <pic:blipFill>
                          <a:blip r:embed="rId71"/>
                          <a:stretch>
                            <a:fillRect/>
                          </a:stretch>
                        </pic:blipFill>
                        <pic:spPr bwMode="auto">
                          <a:xfrm>
                            <a:off x="0" y="0"/>
                            <a:ext cx="5672062" cy="2753623"/>
                          </a:xfrm>
                          <a:prstGeom prst="rect">
                            <a:avLst/>
                          </a:prstGeom>
                          <a:noFill/>
                          <a:ln>
                            <a:noFill/>
                          </a:ln>
                        </pic:spPr>
                      </pic:pic>
                    </a:graphicData>
                  </a:graphic>
                </wp:inline>
              </w:drawing>
            </w:r>
          </w:p>
        </w:tc>
      </w:tr>
      <w:tr w:rsidR="00CD6DA8" w:rsidRPr="00835F3F" w14:paraId="05E8956E" w14:textId="77777777" w:rsidTr="0064138C">
        <w:trPr>
          <w:trHeight w:val="63"/>
        </w:trPr>
        <w:tc>
          <w:tcPr>
            <w:tcW w:w="9219" w:type="dxa"/>
          </w:tcPr>
          <w:p w14:paraId="28B0137E" w14:textId="77777777" w:rsidR="00CD6DA8" w:rsidRPr="00835F3F" w:rsidRDefault="00CD6DA8" w:rsidP="001A39FC">
            <w:pPr>
              <w:spacing w:line="360" w:lineRule="auto"/>
              <w:rPr>
                <w:sz w:val="20"/>
                <w:szCs w:val="20"/>
                <w:lang w:eastAsia="en-US"/>
              </w:rPr>
            </w:pPr>
            <w:r w:rsidRPr="00835F3F">
              <w:rPr>
                <w:sz w:val="20"/>
                <w:szCs w:val="20"/>
              </w:rPr>
              <w:t xml:space="preserve">Figure </w:t>
            </w:r>
            <w:r w:rsidRPr="00835F3F">
              <w:rPr>
                <w:rFonts w:eastAsiaTheme="minorEastAsia"/>
                <w:sz w:val="20"/>
                <w:szCs w:val="20"/>
                <w:lang w:eastAsia="zh-CN"/>
              </w:rPr>
              <w:t>7</w:t>
            </w:r>
          </w:p>
        </w:tc>
      </w:tr>
    </w:tbl>
    <w:p w14:paraId="22C2BDFF" w14:textId="638BD83B" w:rsidR="00CD6DA8" w:rsidRDefault="00CD6DA8" w:rsidP="001A39FC">
      <w:pPr>
        <w:spacing w:line="360" w:lineRule="auto"/>
        <w:jc w:val="center"/>
        <w:rPr>
          <w:rFonts w:eastAsiaTheme="minorEastAsia"/>
          <w:sz w:val="20"/>
          <w:szCs w:val="20"/>
          <w:lang w:eastAsia="zh-CN"/>
        </w:rPr>
      </w:pPr>
    </w:p>
    <w:p w14:paraId="06F34886" w14:textId="3E31DE2C" w:rsidR="00FD5673" w:rsidRDefault="00FD5673" w:rsidP="001A39FC">
      <w:pPr>
        <w:spacing w:line="360" w:lineRule="auto"/>
        <w:jc w:val="center"/>
        <w:rPr>
          <w:rFonts w:eastAsiaTheme="minorEastAsia"/>
          <w:sz w:val="20"/>
          <w:szCs w:val="20"/>
          <w:lang w:eastAsia="zh-CN"/>
        </w:rPr>
      </w:pPr>
    </w:p>
    <w:p w14:paraId="1A251F3E" w14:textId="1D2C5E86" w:rsidR="00FD5673" w:rsidRDefault="00FD5673" w:rsidP="001A39FC">
      <w:pPr>
        <w:spacing w:line="360" w:lineRule="auto"/>
        <w:jc w:val="center"/>
        <w:rPr>
          <w:rFonts w:eastAsiaTheme="minorEastAsia"/>
          <w:sz w:val="20"/>
          <w:szCs w:val="20"/>
          <w:lang w:eastAsia="zh-CN"/>
        </w:rPr>
      </w:pPr>
    </w:p>
    <w:p w14:paraId="4A32FBB8" w14:textId="20EF8ECC" w:rsidR="00FD5673" w:rsidRDefault="00FD5673" w:rsidP="001A39FC">
      <w:pPr>
        <w:spacing w:line="360" w:lineRule="auto"/>
        <w:jc w:val="center"/>
        <w:rPr>
          <w:rFonts w:eastAsiaTheme="minorEastAsia"/>
          <w:sz w:val="20"/>
          <w:szCs w:val="20"/>
          <w:lang w:eastAsia="zh-CN"/>
        </w:rPr>
      </w:pPr>
    </w:p>
    <w:p w14:paraId="2145F07E" w14:textId="1327D716" w:rsidR="00FD5673" w:rsidRDefault="00FD5673" w:rsidP="001A39FC">
      <w:pPr>
        <w:spacing w:line="360" w:lineRule="auto"/>
        <w:jc w:val="center"/>
        <w:rPr>
          <w:rFonts w:eastAsiaTheme="minorEastAsia"/>
          <w:sz w:val="20"/>
          <w:szCs w:val="20"/>
          <w:lang w:eastAsia="zh-CN"/>
        </w:rPr>
      </w:pPr>
    </w:p>
    <w:p w14:paraId="7A731B24" w14:textId="2CE51E1A" w:rsidR="00FD5673" w:rsidRDefault="00FD5673" w:rsidP="001A39FC">
      <w:pPr>
        <w:spacing w:line="360" w:lineRule="auto"/>
        <w:jc w:val="center"/>
        <w:rPr>
          <w:rFonts w:eastAsiaTheme="minorEastAsia"/>
          <w:sz w:val="20"/>
          <w:szCs w:val="20"/>
          <w:lang w:eastAsia="zh-CN"/>
        </w:rPr>
      </w:pPr>
    </w:p>
    <w:p w14:paraId="6CC0A62E" w14:textId="3B489E59" w:rsidR="00FD5673" w:rsidRDefault="00FD5673" w:rsidP="001A39FC">
      <w:pPr>
        <w:spacing w:line="360" w:lineRule="auto"/>
        <w:jc w:val="center"/>
        <w:rPr>
          <w:rFonts w:eastAsiaTheme="minorEastAsia"/>
          <w:sz w:val="20"/>
          <w:szCs w:val="20"/>
          <w:lang w:eastAsia="zh-CN"/>
        </w:rPr>
      </w:pPr>
    </w:p>
    <w:p w14:paraId="6BEF822A" w14:textId="5A3380B0" w:rsidR="00FD5673" w:rsidRDefault="00FD5673" w:rsidP="001A39FC">
      <w:pPr>
        <w:spacing w:line="360" w:lineRule="auto"/>
        <w:jc w:val="center"/>
        <w:rPr>
          <w:rFonts w:eastAsiaTheme="minorEastAsia"/>
          <w:sz w:val="20"/>
          <w:szCs w:val="20"/>
          <w:lang w:eastAsia="zh-CN"/>
        </w:rPr>
      </w:pPr>
    </w:p>
    <w:p w14:paraId="04DCC432" w14:textId="245F66FE" w:rsidR="00FD5673" w:rsidRDefault="00FD5673" w:rsidP="001A39FC">
      <w:pPr>
        <w:spacing w:line="360" w:lineRule="auto"/>
        <w:jc w:val="center"/>
        <w:rPr>
          <w:rFonts w:eastAsiaTheme="minorEastAsia"/>
          <w:sz w:val="20"/>
          <w:szCs w:val="20"/>
          <w:lang w:eastAsia="zh-CN"/>
        </w:rPr>
      </w:pPr>
    </w:p>
    <w:p w14:paraId="7AFED3EB" w14:textId="1D14E0AD" w:rsidR="00FD5673" w:rsidRDefault="00FD5673" w:rsidP="001A39FC">
      <w:pPr>
        <w:spacing w:line="360" w:lineRule="auto"/>
        <w:jc w:val="center"/>
        <w:rPr>
          <w:rFonts w:eastAsiaTheme="minorEastAsia"/>
          <w:sz w:val="20"/>
          <w:szCs w:val="20"/>
          <w:lang w:eastAsia="zh-CN"/>
        </w:rPr>
      </w:pPr>
    </w:p>
    <w:p w14:paraId="44FBFB87" w14:textId="11ED4A1B" w:rsidR="00FD5673" w:rsidRDefault="00FD5673" w:rsidP="001A39FC">
      <w:pPr>
        <w:spacing w:line="360" w:lineRule="auto"/>
        <w:jc w:val="center"/>
        <w:rPr>
          <w:rFonts w:eastAsiaTheme="minorEastAsia"/>
          <w:sz w:val="20"/>
          <w:szCs w:val="20"/>
          <w:lang w:eastAsia="zh-CN"/>
        </w:rPr>
      </w:pPr>
    </w:p>
    <w:p w14:paraId="64AF083E" w14:textId="71EE302C" w:rsidR="00FD5673" w:rsidRPr="006809E2" w:rsidRDefault="00FD5673" w:rsidP="006809E2">
      <w:pPr>
        <w:pStyle w:val="Heading5"/>
        <w:numPr>
          <w:ilvl w:val="4"/>
          <w:numId w:val="6"/>
        </w:numPr>
        <w:spacing w:line="360" w:lineRule="auto"/>
        <w:rPr>
          <w:rFonts w:ascii="Times New Roman" w:hAnsi="Times New Roman"/>
          <w:b/>
          <w:bCs/>
          <w:sz w:val="20"/>
        </w:rPr>
      </w:pPr>
      <w:r w:rsidRPr="006809E2">
        <w:rPr>
          <w:rFonts w:ascii="Times New Roman" w:hAnsi="Times New Roman"/>
          <w:b/>
          <w:bCs/>
          <w:sz w:val="20"/>
        </w:rPr>
        <w:t>ANOVA Analysis</w:t>
      </w:r>
    </w:p>
    <w:p w14:paraId="57409C0A" w14:textId="77777777" w:rsidR="00FD5673" w:rsidRDefault="00FD5673" w:rsidP="001A39FC">
      <w:pPr>
        <w:spacing w:line="360" w:lineRule="auto"/>
        <w:jc w:val="center"/>
        <w:rPr>
          <w:rFonts w:eastAsiaTheme="minorEastAsia"/>
          <w:sz w:val="20"/>
          <w:szCs w:val="20"/>
          <w:lang w:eastAsia="zh-CN"/>
        </w:rPr>
      </w:pPr>
    </w:p>
    <w:p w14:paraId="7821BF0C" w14:textId="54ADEBFF" w:rsidR="006809E2" w:rsidRPr="0091057F" w:rsidRDefault="006809E2" w:rsidP="006809E2">
      <w:pPr>
        <w:pStyle w:val="Newparagraph"/>
        <w:spacing w:line="360" w:lineRule="auto"/>
        <w:ind w:firstLine="0"/>
        <w:jc w:val="both"/>
        <w:rPr>
          <w:rFonts w:eastAsia="SimSun"/>
          <w:sz w:val="20"/>
          <w:szCs w:val="20"/>
          <w:lang w:eastAsia="zh-CN"/>
        </w:rPr>
      </w:pPr>
      <w:r w:rsidRPr="00EB4F87">
        <w:rPr>
          <w:rFonts w:eastAsia="SimSun"/>
          <w:sz w:val="20"/>
          <w:szCs w:val="20"/>
          <w:lang w:eastAsia="zh-CN"/>
        </w:rPr>
        <w:t xml:space="preserve">It is found that, except for the proportion of sky features in the street view and the maximum speed limit of the </w:t>
      </w:r>
      <w:r>
        <w:rPr>
          <w:rFonts w:eastAsia="SimSun"/>
          <w:sz w:val="20"/>
          <w:szCs w:val="20"/>
          <w:lang w:eastAsia="zh-CN"/>
        </w:rPr>
        <w:t>junctions</w:t>
      </w:r>
      <w:r w:rsidRPr="00EB4F87">
        <w:rPr>
          <w:rFonts w:eastAsia="SimSun"/>
          <w:sz w:val="20"/>
          <w:szCs w:val="20"/>
          <w:lang w:eastAsia="zh-CN"/>
        </w:rPr>
        <w:t xml:space="preserve">, </w:t>
      </w:r>
      <w:r>
        <w:rPr>
          <w:rFonts w:eastAsia="SimSun"/>
          <w:sz w:val="20"/>
          <w:szCs w:val="20"/>
          <w:lang w:eastAsia="zh-CN"/>
        </w:rPr>
        <w:t>there are</w:t>
      </w:r>
      <w:r w:rsidRPr="00EB4F87">
        <w:rPr>
          <w:rFonts w:eastAsia="SimSun"/>
          <w:sz w:val="20"/>
          <w:szCs w:val="20"/>
          <w:lang w:eastAsia="zh-CN"/>
        </w:rPr>
        <w:t xml:space="preserve"> significant differences in the rest of the built </w:t>
      </w:r>
      <w:r>
        <w:rPr>
          <w:rFonts w:eastAsia="SimSun"/>
          <w:sz w:val="20"/>
          <w:szCs w:val="20"/>
          <w:lang w:eastAsia="zh-CN"/>
        </w:rPr>
        <w:t>environment features</w:t>
      </w:r>
      <w:r w:rsidRPr="00EB4F87">
        <w:rPr>
          <w:rFonts w:eastAsia="SimSun"/>
          <w:sz w:val="20"/>
          <w:szCs w:val="20"/>
          <w:lang w:eastAsia="zh-CN"/>
        </w:rPr>
        <w:t xml:space="preserve"> </w:t>
      </w:r>
      <w:r>
        <w:rPr>
          <w:rFonts w:eastAsia="SimSun"/>
          <w:sz w:val="20"/>
          <w:szCs w:val="20"/>
          <w:lang w:eastAsia="zh-CN"/>
        </w:rPr>
        <w:t>between junctions</w:t>
      </w:r>
      <w:r w:rsidRPr="00EB4F87">
        <w:rPr>
          <w:rFonts w:eastAsia="SimSun"/>
          <w:sz w:val="20"/>
          <w:szCs w:val="20"/>
          <w:lang w:eastAsia="zh-CN"/>
        </w:rPr>
        <w:t xml:space="preserve">. </w:t>
      </w:r>
      <w:r>
        <w:rPr>
          <w:rFonts w:eastAsia="SimSun"/>
          <w:sz w:val="20"/>
          <w:szCs w:val="20"/>
          <w:lang w:eastAsia="zh-CN"/>
        </w:rPr>
        <w:t>C</w:t>
      </w:r>
      <w:r w:rsidRPr="00EB4F87">
        <w:rPr>
          <w:rFonts w:eastAsia="SimSun"/>
          <w:sz w:val="20"/>
          <w:szCs w:val="20"/>
          <w:lang w:eastAsia="zh-CN"/>
        </w:rPr>
        <w:t xml:space="preserve">ommon rules include: high-risk </w:t>
      </w:r>
      <w:r>
        <w:rPr>
          <w:rFonts w:eastAsia="SimSun"/>
          <w:sz w:val="20"/>
          <w:szCs w:val="20"/>
          <w:lang w:eastAsia="zh-CN"/>
        </w:rPr>
        <w:t>junctions</w:t>
      </w:r>
      <w:r w:rsidRPr="00EB4F87">
        <w:rPr>
          <w:rFonts w:eastAsia="SimSun"/>
          <w:sz w:val="20"/>
          <w:szCs w:val="20"/>
          <w:lang w:eastAsia="zh-CN"/>
        </w:rPr>
        <w:t xml:space="preserve"> </w:t>
      </w:r>
      <w:r>
        <w:rPr>
          <w:rFonts w:eastAsia="SimSun"/>
          <w:sz w:val="20"/>
          <w:szCs w:val="20"/>
          <w:lang w:eastAsia="zh-CN"/>
        </w:rPr>
        <w:t>see</w:t>
      </w:r>
      <w:r w:rsidRPr="00EB4F87">
        <w:rPr>
          <w:rFonts w:eastAsia="SimSun"/>
          <w:sz w:val="20"/>
          <w:szCs w:val="20"/>
          <w:lang w:eastAsia="zh-CN"/>
        </w:rPr>
        <w:t xml:space="preserve"> a greater number and variety of urban activities </w:t>
      </w:r>
      <w:r>
        <w:rPr>
          <w:rFonts w:eastAsia="SimSun"/>
          <w:sz w:val="20"/>
          <w:szCs w:val="20"/>
          <w:lang w:eastAsia="zh-CN"/>
        </w:rPr>
        <w:t xml:space="preserve">around </w:t>
      </w:r>
      <w:r w:rsidRPr="00EB4F87">
        <w:rPr>
          <w:rFonts w:eastAsia="SimSun"/>
          <w:sz w:val="20"/>
          <w:szCs w:val="20"/>
          <w:lang w:eastAsia="zh-CN"/>
        </w:rPr>
        <w:t xml:space="preserve">and </w:t>
      </w:r>
      <w:r>
        <w:rPr>
          <w:rFonts w:eastAsia="SimSun"/>
          <w:sz w:val="20"/>
          <w:szCs w:val="20"/>
          <w:lang w:eastAsia="zh-CN"/>
        </w:rPr>
        <w:t xml:space="preserve">have </w:t>
      </w:r>
      <w:r w:rsidRPr="00EB4F87">
        <w:rPr>
          <w:rFonts w:eastAsia="SimSun"/>
          <w:sz w:val="20"/>
          <w:szCs w:val="20"/>
          <w:lang w:eastAsia="zh-CN"/>
        </w:rPr>
        <w:t>higher integration and choice</w:t>
      </w:r>
      <w:r>
        <w:rPr>
          <w:rFonts w:eastAsia="SimSun"/>
          <w:sz w:val="20"/>
          <w:szCs w:val="20"/>
          <w:lang w:eastAsia="zh-CN"/>
        </w:rPr>
        <w:t xml:space="preserve"> values</w:t>
      </w:r>
      <w:r w:rsidRPr="00EB4F87">
        <w:rPr>
          <w:rFonts w:eastAsia="SimSun"/>
          <w:sz w:val="20"/>
          <w:szCs w:val="20"/>
          <w:lang w:eastAsia="zh-CN"/>
        </w:rPr>
        <w:t xml:space="preserve">; high-risk </w:t>
      </w:r>
      <w:r>
        <w:rPr>
          <w:rFonts w:eastAsia="SimSun"/>
          <w:sz w:val="20"/>
          <w:szCs w:val="20"/>
          <w:lang w:eastAsia="zh-CN"/>
        </w:rPr>
        <w:t>junctions</w:t>
      </w:r>
      <w:r w:rsidRPr="00EB4F87">
        <w:rPr>
          <w:rFonts w:eastAsia="SimSun"/>
          <w:sz w:val="20"/>
          <w:szCs w:val="20"/>
          <w:lang w:eastAsia="zh-CN"/>
        </w:rPr>
        <w:t xml:space="preserve"> </w:t>
      </w:r>
      <w:r>
        <w:rPr>
          <w:rFonts w:eastAsia="SimSun"/>
          <w:sz w:val="20"/>
          <w:szCs w:val="20"/>
          <w:lang w:eastAsia="zh-CN"/>
        </w:rPr>
        <w:t xml:space="preserve">are </w:t>
      </w:r>
      <w:r w:rsidRPr="00EB4F87">
        <w:rPr>
          <w:rFonts w:eastAsia="SimSun"/>
          <w:sz w:val="20"/>
          <w:szCs w:val="20"/>
          <w:lang w:eastAsia="zh-CN"/>
        </w:rPr>
        <w:t xml:space="preserve">generally </w:t>
      </w:r>
      <w:r>
        <w:rPr>
          <w:rFonts w:eastAsia="SimSun"/>
          <w:sz w:val="20"/>
          <w:szCs w:val="20"/>
          <w:lang w:eastAsia="zh-CN"/>
        </w:rPr>
        <w:t>on high-level</w:t>
      </w:r>
      <w:r w:rsidRPr="00EB4F87">
        <w:rPr>
          <w:rFonts w:eastAsia="SimSun"/>
          <w:sz w:val="20"/>
          <w:szCs w:val="20"/>
          <w:lang w:eastAsia="zh-CN"/>
        </w:rPr>
        <w:t xml:space="preserve"> road</w:t>
      </w:r>
      <w:r>
        <w:rPr>
          <w:rFonts w:eastAsia="SimSun"/>
          <w:sz w:val="20"/>
          <w:szCs w:val="20"/>
          <w:lang w:eastAsia="zh-CN"/>
        </w:rPr>
        <w:t>s</w:t>
      </w:r>
      <w:r w:rsidRPr="00EB4F87">
        <w:rPr>
          <w:rFonts w:eastAsia="SimSun"/>
          <w:sz w:val="20"/>
          <w:szCs w:val="20"/>
          <w:lang w:eastAsia="zh-CN"/>
        </w:rPr>
        <w:t xml:space="preserve">, </w:t>
      </w:r>
      <w:r>
        <w:rPr>
          <w:rFonts w:eastAsia="SimSun"/>
          <w:sz w:val="20"/>
          <w:szCs w:val="20"/>
          <w:lang w:eastAsia="zh-CN"/>
        </w:rPr>
        <w:t xml:space="preserve">with </w:t>
      </w:r>
      <w:r w:rsidRPr="00EB4F87">
        <w:rPr>
          <w:rFonts w:eastAsia="SimSun"/>
          <w:sz w:val="20"/>
          <w:szCs w:val="20"/>
          <w:lang w:eastAsia="zh-CN"/>
        </w:rPr>
        <w:t xml:space="preserve">larger </w:t>
      </w:r>
      <w:r>
        <w:rPr>
          <w:rFonts w:eastAsia="SimSun"/>
          <w:sz w:val="20"/>
          <w:szCs w:val="20"/>
          <w:lang w:eastAsia="zh-CN"/>
        </w:rPr>
        <w:t xml:space="preserve">junction sizes and more complete </w:t>
      </w:r>
      <w:r w:rsidRPr="00EB4F87">
        <w:rPr>
          <w:rFonts w:eastAsia="SimSun"/>
          <w:sz w:val="20"/>
          <w:szCs w:val="20"/>
          <w:lang w:eastAsia="zh-CN"/>
        </w:rPr>
        <w:t xml:space="preserve">road facilities. In addition, artificial visual elements such as buildings and roads account </w:t>
      </w:r>
      <w:r w:rsidRPr="00EB4F87">
        <w:rPr>
          <w:rFonts w:eastAsia="SimSun"/>
          <w:sz w:val="20"/>
          <w:szCs w:val="20"/>
          <w:lang w:eastAsia="zh-CN"/>
        </w:rPr>
        <w:lastRenderedPageBreak/>
        <w:t xml:space="preserve">for a higher proportion in </w:t>
      </w:r>
      <w:r>
        <w:rPr>
          <w:rFonts w:eastAsia="SimSun"/>
          <w:sz w:val="20"/>
          <w:szCs w:val="20"/>
          <w:lang w:eastAsia="zh-CN"/>
        </w:rPr>
        <w:t xml:space="preserve">the </w:t>
      </w:r>
      <w:r w:rsidRPr="00EB4F87">
        <w:rPr>
          <w:rFonts w:eastAsia="SimSun"/>
          <w:sz w:val="20"/>
          <w:szCs w:val="20"/>
          <w:lang w:eastAsia="zh-CN"/>
        </w:rPr>
        <w:t xml:space="preserve">street view of high-risk </w:t>
      </w:r>
      <w:r>
        <w:rPr>
          <w:rFonts w:eastAsia="SimSun"/>
          <w:sz w:val="20"/>
          <w:szCs w:val="20"/>
          <w:lang w:eastAsia="zh-CN"/>
        </w:rPr>
        <w:t>junctions</w:t>
      </w:r>
      <w:r w:rsidRPr="00EB4F87">
        <w:rPr>
          <w:rFonts w:eastAsia="SimSun"/>
          <w:sz w:val="20"/>
          <w:szCs w:val="20"/>
          <w:lang w:eastAsia="zh-CN"/>
        </w:rPr>
        <w:t xml:space="preserve">; vegetation elements are more </w:t>
      </w:r>
      <w:r>
        <w:rPr>
          <w:rFonts w:eastAsia="SimSun"/>
          <w:sz w:val="20"/>
          <w:szCs w:val="20"/>
          <w:lang w:eastAsia="zh-CN"/>
        </w:rPr>
        <w:t>evident</w:t>
      </w:r>
      <w:r w:rsidRPr="00EB4F87">
        <w:rPr>
          <w:rFonts w:eastAsia="SimSun"/>
          <w:sz w:val="20"/>
          <w:szCs w:val="20"/>
          <w:lang w:eastAsia="zh-CN"/>
        </w:rPr>
        <w:t xml:space="preserve"> in low-risk </w:t>
      </w:r>
      <w:r>
        <w:rPr>
          <w:rFonts w:eastAsia="SimSun"/>
          <w:sz w:val="20"/>
          <w:szCs w:val="20"/>
          <w:lang w:eastAsia="zh-CN"/>
        </w:rPr>
        <w:t>junctions</w:t>
      </w:r>
      <w:r w:rsidRPr="00EB4F87">
        <w:rPr>
          <w:rFonts w:eastAsia="SimSun"/>
          <w:sz w:val="20"/>
          <w:szCs w:val="20"/>
          <w:lang w:eastAsia="zh-CN"/>
        </w:rPr>
        <w:t>.</w:t>
      </w:r>
    </w:p>
    <w:p w14:paraId="5CE12F07" w14:textId="7713000C" w:rsidR="00FD5673" w:rsidRDefault="00FD5673" w:rsidP="001A39FC">
      <w:pPr>
        <w:spacing w:line="360" w:lineRule="auto"/>
        <w:jc w:val="center"/>
        <w:rPr>
          <w:rFonts w:eastAsiaTheme="minorEastAsia"/>
          <w:sz w:val="20"/>
          <w:szCs w:val="20"/>
          <w:lang w:eastAsia="zh-CN"/>
        </w:rPr>
      </w:pPr>
    </w:p>
    <w:p w14:paraId="2EF5C585" w14:textId="5BBBB13E" w:rsidR="0091057F" w:rsidRDefault="0091057F" w:rsidP="001A39FC">
      <w:pPr>
        <w:spacing w:line="360" w:lineRule="auto"/>
        <w:jc w:val="center"/>
        <w:rPr>
          <w:rFonts w:eastAsiaTheme="minorEastAsia"/>
          <w:sz w:val="20"/>
          <w:szCs w:val="20"/>
          <w:lang w:eastAsia="zh-CN"/>
        </w:rPr>
      </w:pPr>
    </w:p>
    <w:tbl>
      <w:tblPr>
        <w:tblW w:w="8829" w:type="dxa"/>
        <w:jc w:val="center"/>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3"/>
        <w:gridCol w:w="2141"/>
        <w:gridCol w:w="1054"/>
        <w:gridCol w:w="1054"/>
        <w:gridCol w:w="1057"/>
        <w:gridCol w:w="2200"/>
      </w:tblGrid>
      <w:tr w:rsidR="0091057F" w:rsidRPr="00835F3F" w14:paraId="41708819" w14:textId="77777777" w:rsidTr="00782117">
        <w:trPr>
          <w:trHeight w:val="24"/>
          <w:tblHeader/>
          <w:jc w:val="center"/>
        </w:trPr>
        <w:tc>
          <w:tcPr>
            <w:tcW w:w="1323" w:type="dxa"/>
            <w:tcBorders>
              <w:bottom w:val="single" w:sz="8" w:space="0" w:color="auto"/>
            </w:tcBorders>
            <w:shd w:val="clear" w:color="auto" w:fill="FFFFFF"/>
            <w:vAlign w:val="center"/>
          </w:tcPr>
          <w:p w14:paraId="64185C7B" w14:textId="77777777" w:rsidR="0091057F" w:rsidRPr="00835F3F" w:rsidRDefault="0091057F" w:rsidP="00782117">
            <w:pPr>
              <w:spacing w:line="360" w:lineRule="auto"/>
              <w:rPr>
                <w:b/>
                <w:bCs/>
                <w:noProof w:val="0"/>
                <w:sz w:val="20"/>
                <w:szCs w:val="20"/>
                <w:lang w:eastAsia="zh-CN"/>
              </w:rPr>
            </w:pPr>
          </w:p>
        </w:tc>
        <w:tc>
          <w:tcPr>
            <w:tcW w:w="2141" w:type="dxa"/>
            <w:tcBorders>
              <w:bottom w:val="single" w:sz="8" w:space="0" w:color="auto"/>
            </w:tcBorders>
            <w:shd w:val="clear" w:color="auto" w:fill="FFFFFF"/>
            <w:tcMar>
              <w:top w:w="120" w:type="dxa"/>
              <w:left w:w="120" w:type="dxa"/>
              <w:bottom w:w="120" w:type="dxa"/>
              <w:right w:w="120" w:type="dxa"/>
            </w:tcMar>
            <w:vAlign w:val="center"/>
          </w:tcPr>
          <w:p w14:paraId="15A0B6B3"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Feature</w:t>
            </w:r>
          </w:p>
        </w:tc>
        <w:tc>
          <w:tcPr>
            <w:tcW w:w="3165" w:type="dxa"/>
            <w:gridSpan w:val="3"/>
            <w:tcBorders>
              <w:bottom w:val="single" w:sz="8" w:space="0" w:color="auto"/>
            </w:tcBorders>
            <w:shd w:val="clear" w:color="auto" w:fill="FFFFFF"/>
            <w:tcMar>
              <w:top w:w="120" w:type="dxa"/>
              <w:left w:w="120" w:type="dxa"/>
              <w:bottom w:w="120" w:type="dxa"/>
              <w:right w:w="120" w:type="dxa"/>
            </w:tcMar>
            <w:vAlign w:val="center"/>
          </w:tcPr>
          <w:p w14:paraId="518DA69A"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M</w:t>
            </w:r>
            <w:r w:rsidRPr="00835F3F">
              <w:rPr>
                <w:rFonts w:eastAsiaTheme="minorEastAsia"/>
                <w:b/>
                <w:bCs/>
                <w:noProof w:val="0"/>
                <w:sz w:val="20"/>
                <w:szCs w:val="20"/>
                <w:lang w:eastAsia="zh-CN"/>
              </w:rPr>
              <w:t>ean</w:t>
            </w:r>
          </w:p>
        </w:tc>
        <w:tc>
          <w:tcPr>
            <w:tcW w:w="2200" w:type="dxa"/>
            <w:tcBorders>
              <w:bottom w:val="single" w:sz="8" w:space="0" w:color="auto"/>
            </w:tcBorders>
            <w:shd w:val="clear" w:color="auto" w:fill="FFFFFF"/>
            <w:vAlign w:val="center"/>
          </w:tcPr>
          <w:p w14:paraId="423D36EA" w14:textId="59BAFBF9"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ANOVA(O</w:t>
            </w:r>
            <w:r w:rsidRPr="00835F3F">
              <w:rPr>
                <w:rFonts w:eastAsiaTheme="minorEastAsia"/>
                <w:b/>
                <w:bCs/>
                <w:noProof w:val="0"/>
                <w:sz w:val="20"/>
                <w:szCs w:val="20"/>
                <w:lang w:eastAsia="zh-CN"/>
              </w:rPr>
              <w:t>ne</w:t>
            </w:r>
            <w:r w:rsidRPr="00835F3F">
              <w:rPr>
                <w:b/>
                <w:bCs/>
                <w:noProof w:val="0"/>
                <w:sz w:val="20"/>
                <w:szCs w:val="20"/>
                <w:lang w:eastAsia="zh-CN"/>
              </w:rPr>
              <w:t>-way)</w:t>
            </w:r>
          </w:p>
        </w:tc>
      </w:tr>
      <w:tr w:rsidR="0091057F" w:rsidRPr="00835F3F" w14:paraId="31499CFA" w14:textId="77777777" w:rsidTr="00782117">
        <w:trPr>
          <w:trHeight w:val="24"/>
          <w:tblHeader/>
          <w:jc w:val="center"/>
        </w:trPr>
        <w:tc>
          <w:tcPr>
            <w:tcW w:w="1323" w:type="dxa"/>
            <w:tcBorders>
              <w:top w:val="single" w:sz="8" w:space="0" w:color="auto"/>
              <w:bottom w:val="single" w:sz="8" w:space="0" w:color="auto"/>
            </w:tcBorders>
            <w:shd w:val="clear" w:color="auto" w:fill="FFFFFF"/>
            <w:vAlign w:val="center"/>
          </w:tcPr>
          <w:p w14:paraId="1521FFCD" w14:textId="77777777" w:rsidR="0091057F" w:rsidRPr="00835F3F" w:rsidRDefault="0091057F" w:rsidP="00782117">
            <w:pPr>
              <w:spacing w:line="360" w:lineRule="auto"/>
              <w:jc w:val="center"/>
              <w:rPr>
                <w:b/>
                <w:bCs/>
                <w:noProof w:val="0"/>
                <w:sz w:val="20"/>
                <w:szCs w:val="20"/>
                <w:lang w:eastAsia="zh-CN"/>
              </w:rPr>
            </w:pPr>
          </w:p>
        </w:tc>
        <w:tc>
          <w:tcPr>
            <w:tcW w:w="2141"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45F1158" w14:textId="77777777" w:rsidR="0091057F" w:rsidRPr="00835F3F" w:rsidRDefault="0091057F" w:rsidP="00782117">
            <w:pPr>
              <w:spacing w:line="360" w:lineRule="auto"/>
              <w:jc w:val="center"/>
              <w:rPr>
                <w:b/>
                <w:bCs/>
                <w:noProof w:val="0"/>
                <w:sz w:val="20"/>
                <w:szCs w:val="20"/>
                <w:lang w:eastAsia="zh-CN"/>
              </w:rPr>
            </w:pPr>
            <w:proofErr w:type="spellStart"/>
            <w:r w:rsidRPr="00835F3F">
              <w:rPr>
                <w:b/>
                <w:bCs/>
                <w:noProof w:val="0"/>
                <w:sz w:val="20"/>
                <w:szCs w:val="20"/>
                <w:lang w:eastAsia="zh-CN"/>
              </w:rPr>
              <w:t>accident_count_level</w:t>
            </w:r>
            <w:proofErr w:type="spellEnd"/>
          </w:p>
        </w:tc>
        <w:tc>
          <w:tcPr>
            <w:tcW w:w="1054"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E294DCF"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0</w:t>
            </w:r>
          </w:p>
        </w:tc>
        <w:tc>
          <w:tcPr>
            <w:tcW w:w="1054"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719AED2A"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1</w:t>
            </w:r>
          </w:p>
        </w:tc>
        <w:tc>
          <w:tcPr>
            <w:tcW w:w="1055"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F8964D5"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2</w:t>
            </w:r>
          </w:p>
        </w:tc>
        <w:tc>
          <w:tcPr>
            <w:tcW w:w="2200" w:type="dxa"/>
            <w:tcBorders>
              <w:top w:val="single" w:sz="8" w:space="0" w:color="auto"/>
              <w:bottom w:val="single" w:sz="8" w:space="0" w:color="auto"/>
            </w:tcBorders>
            <w:shd w:val="clear" w:color="auto" w:fill="FFFFFF"/>
            <w:vAlign w:val="center"/>
          </w:tcPr>
          <w:p w14:paraId="34EE33E5"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p-value</w:t>
            </w:r>
          </w:p>
        </w:tc>
      </w:tr>
      <w:tr w:rsidR="0091057F" w:rsidRPr="00835F3F" w14:paraId="3A6A3E44" w14:textId="77777777" w:rsidTr="00782117">
        <w:trPr>
          <w:trHeight w:val="134"/>
          <w:jc w:val="center"/>
        </w:trPr>
        <w:tc>
          <w:tcPr>
            <w:tcW w:w="1323" w:type="dxa"/>
            <w:vMerge w:val="restart"/>
            <w:tcBorders>
              <w:top w:val="single" w:sz="8" w:space="0" w:color="auto"/>
              <w:bottom w:val="nil"/>
            </w:tcBorders>
            <w:shd w:val="clear" w:color="auto" w:fill="FFFFFF"/>
            <w:vAlign w:val="center"/>
          </w:tcPr>
          <w:p w14:paraId="7017F2EB" w14:textId="77777777" w:rsidR="0091057F" w:rsidRPr="00835F3F" w:rsidRDefault="0091057F" w:rsidP="00782117">
            <w:pPr>
              <w:spacing w:line="360" w:lineRule="auto"/>
              <w:jc w:val="center"/>
              <w:rPr>
                <w:noProof w:val="0"/>
                <w:sz w:val="20"/>
                <w:szCs w:val="20"/>
                <w:lang w:eastAsia="zh-CN"/>
              </w:rPr>
            </w:pPr>
          </w:p>
          <w:p w14:paraId="61CF01E1" w14:textId="77777777" w:rsidR="0091057F" w:rsidRPr="00835F3F" w:rsidRDefault="0091057F" w:rsidP="00782117">
            <w:pPr>
              <w:spacing w:line="360" w:lineRule="auto"/>
              <w:jc w:val="center"/>
              <w:rPr>
                <w:b/>
                <w:bCs/>
                <w:sz w:val="20"/>
                <w:szCs w:val="20"/>
              </w:rPr>
            </w:pPr>
            <w:r w:rsidRPr="00835F3F">
              <w:rPr>
                <w:b/>
                <w:bCs/>
                <w:sz w:val="20"/>
                <w:szCs w:val="20"/>
              </w:rPr>
              <w:t>Comercial and Public Activities</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5D87ECC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POI_culture</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293788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0.018353</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2E8435B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0.025843</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210CFFA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0.028892</w:t>
            </w:r>
          </w:p>
        </w:tc>
        <w:tc>
          <w:tcPr>
            <w:tcW w:w="2200" w:type="dxa"/>
            <w:tcBorders>
              <w:top w:val="single" w:sz="8" w:space="0" w:color="auto"/>
              <w:bottom w:val="nil"/>
            </w:tcBorders>
            <w:shd w:val="clear" w:color="auto" w:fill="FFFFFF"/>
            <w:vAlign w:val="center"/>
          </w:tcPr>
          <w:p w14:paraId="0AB770AC" w14:textId="77777777" w:rsidR="0091057F" w:rsidRPr="00835F3F" w:rsidRDefault="0091057F" w:rsidP="00782117">
            <w:pPr>
              <w:spacing w:line="360" w:lineRule="auto"/>
              <w:jc w:val="center"/>
              <w:rPr>
                <w:noProof w:val="0"/>
                <w:sz w:val="20"/>
                <w:szCs w:val="20"/>
                <w:lang w:eastAsia="zh-CN"/>
              </w:rPr>
            </w:pPr>
            <w:r w:rsidRPr="00835F3F">
              <w:rPr>
                <w:sz w:val="20"/>
                <w:szCs w:val="20"/>
              </w:rPr>
              <w:t>0.0977</w:t>
            </w:r>
          </w:p>
        </w:tc>
      </w:tr>
      <w:tr w:rsidR="0091057F" w:rsidRPr="00835F3F" w14:paraId="417CE6F3" w14:textId="77777777" w:rsidTr="00782117">
        <w:trPr>
          <w:trHeight w:val="129"/>
          <w:jc w:val="center"/>
        </w:trPr>
        <w:tc>
          <w:tcPr>
            <w:tcW w:w="1323" w:type="dxa"/>
            <w:vMerge/>
            <w:tcBorders>
              <w:top w:val="nil"/>
              <w:bottom w:val="nil"/>
            </w:tcBorders>
            <w:shd w:val="clear" w:color="auto" w:fill="FFFFFF"/>
            <w:vAlign w:val="center"/>
          </w:tcPr>
          <w:p w14:paraId="18E390FF"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6D3E3564"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POI_food_drink</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0693245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0.010251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5E687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0.022472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07ED294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0.046384</w:t>
            </w:r>
          </w:p>
        </w:tc>
        <w:tc>
          <w:tcPr>
            <w:tcW w:w="2200" w:type="dxa"/>
            <w:tcBorders>
              <w:top w:val="nil"/>
              <w:bottom w:val="nil"/>
            </w:tcBorders>
            <w:shd w:val="clear" w:color="auto" w:fill="FFFFFF"/>
            <w:vAlign w:val="center"/>
          </w:tcPr>
          <w:p w14:paraId="3054D505"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6B47D04" w14:textId="77777777" w:rsidTr="00782117">
        <w:trPr>
          <w:trHeight w:val="134"/>
          <w:jc w:val="center"/>
        </w:trPr>
        <w:tc>
          <w:tcPr>
            <w:tcW w:w="1323" w:type="dxa"/>
            <w:vMerge/>
            <w:tcBorders>
              <w:top w:val="nil"/>
              <w:bottom w:val="nil"/>
            </w:tcBorders>
            <w:shd w:val="clear" w:color="auto" w:fill="FFFFFF"/>
            <w:vAlign w:val="center"/>
          </w:tcPr>
          <w:p w14:paraId="6FB4D2B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704998A"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POI_hotel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5682FBB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0.003720</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9FF078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0.005056</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47D179E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0.016509</w:t>
            </w:r>
          </w:p>
        </w:tc>
        <w:tc>
          <w:tcPr>
            <w:tcW w:w="2200" w:type="dxa"/>
            <w:tcBorders>
              <w:top w:val="nil"/>
              <w:bottom w:val="nil"/>
            </w:tcBorders>
            <w:shd w:val="clear" w:color="auto" w:fill="FFFFFF"/>
            <w:vAlign w:val="center"/>
          </w:tcPr>
          <w:p w14:paraId="4A3F3A82" w14:textId="77777777" w:rsidR="0091057F" w:rsidRPr="00835F3F" w:rsidRDefault="0091057F" w:rsidP="00782117">
            <w:pPr>
              <w:spacing w:line="360" w:lineRule="auto"/>
              <w:jc w:val="center"/>
              <w:rPr>
                <w:noProof w:val="0"/>
                <w:sz w:val="20"/>
                <w:szCs w:val="20"/>
                <w:lang w:eastAsia="zh-CN"/>
              </w:rPr>
            </w:pPr>
            <w:r w:rsidRPr="00835F3F">
              <w:rPr>
                <w:sz w:val="20"/>
                <w:szCs w:val="20"/>
              </w:rPr>
              <w:t>0.0002</w:t>
            </w:r>
          </w:p>
        </w:tc>
      </w:tr>
      <w:tr w:rsidR="0091057F" w:rsidRPr="00835F3F" w14:paraId="35620E41" w14:textId="77777777" w:rsidTr="00782117">
        <w:trPr>
          <w:trHeight w:val="129"/>
          <w:jc w:val="center"/>
        </w:trPr>
        <w:tc>
          <w:tcPr>
            <w:tcW w:w="1323" w:type="dxa"/>
            <w:vMerge/>
            <w:tcBorders>
              <w:top w:val="nil"/>
              <w:bottom w:val="nil"/>
            </w:tcBorders>
            <w:shd w:val="clear" w:color="auto" w:fill="FFFFFF"/>
            <w:vAlign w:val="center"/>
          </w:tcPr>
          <w:p w14:paraId="052D02F6"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2AD73843"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POI_pub_bar</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1D96323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0.008433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61133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0.014045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CF4BF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0.024764</w:t>
            </w:r>
          </w:p>
        </w:tc>
        <w:tc>
          <w:tcPr>
            <w:tcW w:w="2200" w:type="dxa"/>
            <w:tcBorders>
              <w:top w:val="nil"/>
              <w:bottom w:val="nil"/>
            </w:tcBorders>
            <w:shd w:val="clear" w:color="auto" w:fill="FFFFFF"/>
            <w:vAlign w:val="center"/>
          </w:tcPr>
          <w:p w14:paraId="5464AD88" w14:textId="77777777" w:rsidR="0091057F" w:rsidRPr="00835F3F" w:rsidRDefault="0091057F" w:rsidP="00782117">
            <w:pPr>
              <w:spacing w:line="360" w:lineRule="auto"/>
              <w:jc w:val="center"/>
              <w:rPr>
                <w:noProof w:val="0"/>
                <w:sz w:val="20"/>
                <w:szCs w:val="20"/>
                <w:lang w:eastAsia="zh-CN"/>
              </w:rPr>
            </w:pPr>
            <w:r w:rsidRPr="00835F3F">
              <w:rPr>
                <w:sz w:val="20"/>
                <w:szCs w:val="20"/>
              </w:rPr>
              <w:t>0.0757</w:t>
            </w:r>
          </w:p>
        </w:tc>
      </w:tr>
      <w:tr w:rsidR="0091057F" w:rsidRPr="00835F3F" w14:paraId="40D53DCD" w14:textId="77777777" w:rsidTr="00782117">
        <w:trPr>
          <w:trHeight w:val="134"/>
          <w:jc w:val="center"/>
        </w:trPr>
        <w:tc>
          <w:tcPr>
            <w:tcW w:w="1323" w:type="dxa"/>
            <w:vMerge/>
            <w:tcBorders>
              <w:top w:val="nil"/>
              <w:bottom w:val="nil"/>
            </w:tcBorders>
            <w:shd w:val="clear" w:color="auto" w:fill="FFFFFF"/>
            <w:vAlign w:val="center"/>
          </w:tcPr>
          <w:p w14:paraId="0DC990E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8C8DE1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POI_school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1CFCC89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0.002646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8A8E19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0.002247</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1E40ED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0.007862</w:t>
            </w:r>
          </w:p>
        </w:tc>
        <w:tc>
          <w:tcPr>
            <w:tcW w:w="2200" w:type="dxa"/>
            <w:tcBorders>
              <w:top w:val="nil"/>
              <w:bottom w:val="nil"/>
            </w:tcBorders>
            <w:shd w:val="clear" w:color="auto" w:fill="FFFFFF"/>
            <w:vAlign w:val="center"/>
          </w:tcPr>
          <w:p w14:paraId="5519260A"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05A0C6A" w14:textId="77777777" w:rsidTr="00782117">
        <w:trPr>
          <w:trHeight w:val="129"/>
          <w:jc w:val="center"/>
        </w:trPr>
        <w:tc>
          <w:tcPr>
            <w:tcW w:w="1323" w:type="dxa"/>
            <w:vMerge/>
            <w:tcBorders>
              <w:top w:val="nil"/>
              <w:bottom w:val="nil"/>
            </w:tcBorders>
            <w:shd w:val="clear" w:color="auto" w:fill="FFFFFF"/>
            <w:vAlign w:val="center"/>
          </w:tcPr>
          <w:p w14:paraId="4FB0B81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993234C"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POI_shop_mall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CBDE56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0.006792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C15EB7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0.015039</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FF63E2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0.023041</w:t>
            </w:r>
          </w:p>
        </w:tc>
        <w:tc>
          <w:tcPr>
            <w:tcW w:w="2200" w:type="dxa"/>
            <w:tcBorders>
              <w:top w:val="nil"/>
              <w:bottom w:val="nil"/>
            </w:tcBorders>
            <w:shd w:val="clear" w:color="auto" w:fill="FFFFFF"/>
            <w:vAlign w:val="center"/>
          </w:tcPr>
          <w:p w14:paraId="64BAE117" w14:textId="77777777" w:rsidR="0091057F" w:rsidRPr="00835F3F" w:rsidRDefault="0091057F" w:rsidP="00782117">
            <w:pPr>
              <w:spacing w:line="360" w:lineRule="auto"/>
              <w:jc w:val="center"/>
              <w:rPr>
                <w:noProof w:val="0"/>
                <w:sz w:val="20"/>
                <w:szCs w:val="20"/>
                <w:lang w:eastAsia="zh-CN"/>
              </w:rPr>
            </w:pPr>
            <w:r w:rsidRPr="00835F3F">
              <w:rPr>
                <w:sz w:val="20"/>
                <w:szCs w:val="20"/>
              </w:rPr>
              <w:t>0.0001</w:t>
            </w:r>
          </w:p>
        </w:tc>
      </w:tr>
      <w:tr w:rsidR="0091057F" w:rsidRPr="00835F3F" w14:paraId="5931AB1B" w14:textId="77777777" w:rsidTr="00782117">
        <w:trPr>
          <w:trHeight w:val="134"/>
          <w:jc w:val="center"/>
        </w:trPr>
        <w:tc>
          <w:tcPr>
            <w:tcW w:w="1323" w:type="dxa"/>
            <w:vMerge/>
            <w:tcBorders>
              <w:top w:val="nil"/>
              <w:bottom w:val="single" w:sz="8" w:space="0" w:color="auto"/>
            </w:tcBorders>
            <w:shd w:val="clear" w:color="auto" w:fill="FFFFFF"/>
            <w:vAlign w:val="center"/>
          </w:tcPr>
          <w:p w14:paraId="499B2F46"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6171788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POI_SEI</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5928D22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0.032407</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0E13854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0.072714</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1DECBD7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0.155070</w:t>
            </w:r>
          </w:p>
        </w:tc>
        <w:tc>
          <w:tcPr>
            <w:tcW w:w="2200" w:type="dxa"/>
            <w:tcBorders>
              <w:top w:val="nil"/>
              <w:bottom w:val="single" w:sz="8" w:space="0" w:color="auto"/>
            </w:tcBorders>
            <w:shd w:val="clear" w:color="auto" w:fill="FFFFFF"/>
            <w:vAlign w:val="center"/>
          </w:tcPr>
          <w:p w14:paraId="1E2DAC2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E4780E9"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617E1654" w14:textId="77777777" w:rsidR="0091057F" w:rsidRPr="00835F3F" w:rsidRDefault="0091057F" w:rsidP="00782117">
            <w:pPr>
              <w:spacing w:line="360" w:lineRule="auto"/>
              <w:jc w:val="center"/>
              <w:rPr>
                <w:b/>
                <w:bCs/>
                <w:sz w:val="20"/>
                <w:szCs w:val="20"/>
              </w:rPr>
            </w:pPr>
            <w:r w:rsidRPr="00835F3F">
              <w:rPr>
                <w:b/>
                <w:bCs/>
                <w:sz w:val="20"/>
                <w:szCs w:val="20"/>
              </w:rPr>
              <w:t>Road Network Configuration</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3D2B877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NACHr3200m</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9F85F6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0.639930</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5870F2B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0.731494</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001B6F4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0.821308</w:t>
            </w:r>
          </w:p>
        </w:tc>
        <w:tc>
          <w:tcPr>
            <w:tcW w:w="2200" w:type="dxa"/>
            <w:tcBorders>
              <w:top w:val="single" w:sz="8" w:space="0" w:color="auto"/>
              <w:bottom w:val="nil"/>
            </w:tcBorders>
            <w:shd w:val="clear" w:color="auto" w:fill="FFFFFF"/>
            <w:vAlign w:val="center"/>
          </w:tcPr>
          <w:p w14:paraId="3789D89B"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076F3D37" w14:textId="77777777" w:rsidTr="00782117">
        <w:trPr>
          <w:trHeight w:val="134"/>
          <w:jc w:val="center"/>
        </w:trPr>
        <w:tc>
          <w:tcPr>
            <w:tcW w:w="1323" w:type="dxa"/>
            <w:vMerge/>
            <w:tcBorders>
              <w:top w:val="nil"/>
              <w:bottom w:val="nil"/>
            </w:tcBorders>
            <w:shd w:val="clear" w:color="auto" w:fill="FFFFFF"/>
            <w:vAlign w:val="center"/>
          </w:tcPr>
          <w:p w14:paraId="58294143"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1B9804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NACHr800m_</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47B14F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0.663756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0DEF94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0.740601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050EEF1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0.802509</w:t>
            </w:r>
          </w:p>
        </w:tc>
        <w:tc>
          <w:tcPr>
            <w:tcW w:w="2200" w:type="dxa"/>
            <w:tcBorders>
              <w:top w:val="nil"/>
              <w:bottom w:val="nil"/>
            </w:tcBorders>
            <w:shd w:val="clear" w:color="auto" w:fill="FFFFFF"/>
            <w:vAlign w:val="center"/>
          </w:tcPr>
          <w:p w14:paraId="28F62ED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58E0906D" w14:textId="77777777" w:rsidTr="00782117">
        <w:trPr>
          <w:trHeight w:val="129"/>
          <w:jc w:val="center"/>
        </w:trPr>
        <w:tc>
          <w:tcPr>
            <w:tcW w:w="1323" w:type="dxa"/>
            <w:vMerge/>
            <w:tcBorders>
              <w:top w:val="nil"/>
              <w:bottom w:val="nil"/>
            </w:tcBorders>
            <w:shd w:val="clear" w:color="auto" w:fill="FFFFFF"/>
            <w:vAlign w:val="center"/>
          </w:tcPr>
          <w:p w14:paraId="518C120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59C6AB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NAINr3200m</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CB72B0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0.378617</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9F9792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0.478851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2A9214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0.605618</w:t>
            </w:r>
          </w:p>
        </w:tc>
        <w:tc>
          <w:tcPr>
            <w:tcW w:w="2200" w:type="dxa"/>
            <w:tcBorders>
              <w:top w:val="nil"/>
              <w:bottom w:val="nil"/>
            </w:tcBorders>
            <w:shd w:val="clear" w:color="auto" w:fill="FFFFFF"/>
            <w:vAlign w:val="center"/>
          </w:tcPr>
          <w:p w14:paraId="5D6DD065"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AEE8C4E" w14:textId="77777777" w:rsidTr="00782117">
        <w:trPr>
          <w:trHeight w:val="134"/>
          <w:jc w:val="center"/>
        </w:trPr>
        <w:tc>
          <w:tcPr>
            <w:tcW w:w="1323" w:type="dxa"/>
            <w:vMerge/>
            <w:tcBorders>
              <w:top w:val="nil"/>
              <w:bottom w:val="single" w:sz="8" w:space="0" w:color="auto"/>
            </w:tcBorders>
            <w:shd w:val="clear" w:color="auto" w:fill="FFFFFF"/>
            <w:vAlign w:val="center"/>
          </w:tcPr>
          <w:p w14:paraId="3A11885B"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4DA8CDF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NAINr800m_</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5FF284C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0.420421</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75DD80E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0.518955</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4DA7860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0.614143</w:t>
            </w:r>
          </w:p>
        </w:tc>
        <w:tc>
          <w:tcPr>
            <w:tcW w:w="2200" w:type="dxa"/>
            <w:tcBorders>
              <w:top w:val="nil"/>
              <w:bottom w:val="single" w:sz="8" w:space="0" w:color="auto"/>
            </w:tcBorders>
            <w:shd w:val="clear" w:color="auto" w:fill="FFFFFF"/>
            <w:vAlign w:val="center"/>
          </w:tcPr>
          <w:p w14:paraId="2ECE49B6"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18126515"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6C896739" w14:textId="77777777" w:rsidR="0091057F" w:rsidRPr="00835F3F" w:rsidRDefault="0091057F" w:rsidP="00782117">
            <w:pPr>
              <w:spacing w:line="360" w:lineRule="auto"/>
              <w:jc w:val="center"/>
              <w:rPr>
                <w:noProof w:val="0"/>
                <w:sz w:val="20"/>
                <w:szCs w:val="20"/>
                <w:lang w:eastAsia="zh-CN"/>
              </w:rPr>
            </w:pPr>
            <w:r w:rsidRPr="00835F3F">
              <w:rPr>
                <w:b/>
                <w:bCs/>
                <w:sz w:val="20"/>
                <w:szCs w:val="20"/>
              </w:rPr>
              <w:t>Street View</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6E49DC35"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SVI_Buildings</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2291C9A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0.337894</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DF2C56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0.343494</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758B7B7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0.383566</w:t>
            </w:r>
          </w:p>
        </w:tc>
        <w:tc>
          <w:tcPr>
            <w:tcW w:w="2200" w:type="dxa"/>
            <w:tcBorders>
              <w:top w:val="single" w:sz="8" w:space="0" w:color="auto"/>
              <w:bottom w:val="nil"/>
            </w:tcBorders>
            <w:shd w:val="clear" w:color="auto" w:fill="FFFFFF"/>
            <w:vAlign w:val="center"/>
          </w:tcPr>
          <w:p w14:paraId="030CAB40" w14:textId="77777777" w:rsidR="0091057F" w:rsidRPr="00835F3F" w:rsidRDefault="0091057F" w:rsidP="00782117">
            <w:pPr>
              <w:spacing w:line="360" w:lineRule="auto"/>
              <w:jc w:val="center"/>
              <w:rPr>
                <w:noProof w:val="0"/>
                <w:sz w:val="20"/>
                <w:szCs w:val="20"/>
                <w:lang w:eastAsia="zh-CN"/>
              </w:rPr>
            </w:pPr>
            <w:r w:rsidRPr="00835F3F">
              <w:rPr>
                <w:sz w:val="20"/>
                <w:szCs w:val="20"/>
              </w:rPr>
              <w:t>0.04</w:t>
            </w:r>
          </w:p>
        </w:tc>
      </w:tr>
      <w:tr w:rsidR="0091057F" w:rsidRPr="00835F3F" w14:paraId="4DE99AB5" w14:textId="77777777" w:rsidTr="00782117">
        <w:trPr>
          <w:trHeight w:val="129"/>
          <w:jc w:val="center"/>
        </w:trPr>
        <w:tc>
          <w:tcPr>
            <w:tcW w:w="1323" w:type="dxa"/>
            <w:vMerge/>
            <w:tcBorders>
              <w:top w:val="nil"/>
              <w:bottom w:val="nil"/>
            </w:tcBorders>
            <w:shd w:val="clear" w:color="auto" w:fill="FFFFFF"/>
            <w:vAlign w:val="center"/>
          </w:tcPr>
          <w:p w14:paraId="14BC9E44"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231053B2"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SVI_Vegetation</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4467A7F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0.270319</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7A3491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0.239845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2E38684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0.195577</w:t>
            </w:r>
          </w:p>
        </w:tc>
        <w:tc>
          <w:tcPr>
            <w:tcW w:w="2200" w:type="dxa"/>
            <w:tcBorders>
              <w:top w:val="nil"/>
              <w:bottom w:val="nil"/>
            </w:tcBorders>
            <w:shd w:val="clear" w:color="auto" w:fill="FFFFFF"/>
            <w:vAlign w:val="center"/>
          </w:tcPr>
          <w:p w14:paraId="4504381D" w14:textId="77777777" w:rsidR="0091057F" w:rsidRPr="00835F3F" w:rsidRDefault="0091057F" w:rsidP="00782117">
            <w:pPr>
              <w:spacing w:line="360" w:lineRule="auto"/>
              <w:jc w:val="center"/>
              <w:rPr>
                <w:noProof w:val="0"/>
                <w:sz w:val="20"/>
                <w:szCs w:val="20"/>
                <w:lang w:eastAsia="zh-CN"/>
              </w:rPr>
            </w:pPr>
            <w:r w:rsidRPr="00835F3F">
              <w:rPr>
                <w:sz w:val="20"/>
                <w:szCs w:val="20"/>
              </w:rPr>
              <w:t>0.0001</w:t>
            </w:r>
          </w:p>
        </w:tc>
      </w:tr>
      <w:tr w:rsidR="0091057F" w:rsidRPr="00835F3F" w14:paraId="51BE08EC" w14:textId="77777777" w:rsidTr="00782117">
        <w:trPr>
          <w:trHeight w:val="134"/>
          <w:jc w:val="center"/>
        </w:trPr>
        <w:tc>
          <w:tcPr>
            <w:tcW w:w="1323" w:type="dxa"/>
            <w:vMerge/>
            <w:tcBorders>
              <w:top w:val="nil"/>
              <w:bottom w:val="nil"/>
            </w:tcBorders>
            <w:shd w:val="clear" w:color="auto" w:fill="FFFFFF"/>
            <w:vAlign w:val="center"/>
          </w:tcPr>
          <w:p w14:paraId="15E0FA5B"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2F13E69"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SVI_Roads</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BF43BA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0.540974</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3A24DA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0.587063</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148A493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0.617437</w:t>
            </w:r>
          </w:p>
        </w:tc>
        <w:tc>
          <w:tcPr>
            <w:tcW w:w="2200" w:type="dxa"/>
            <w:tcBorders>
              <w:top w:val="nil"/>
              <w:bottom w:val="nil"/>
            </w:tcBorders>
            <w:shd w:val="clear" w:color="auto" w:fill="FFFFFF"/>
            <w:vAlign w:val="center"/>
          </w:tcPr>
          <w:p w14:paraId="1828011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4854D03D" w14:textId="77777777" w:rsidTr="00782117">
        <w:trPr>
          <w:trHeight w:val="129"/>
          <w:jc w:val="center"/>
        </w:trPr>
        <w:tc>
          <w:tcPr>
            <w:tcW w:w="1323" w:type="dxa"/>
            <w:vMerge/>
            <w:tcBorders>
              <w:top w:val="nil"/>
              <w:bottom w:val="nil"/>
            </w:tcBorders>
            <w:shd w:val="clear" w:color="auto" w:fill="FFFFFF"/>
            <w:vAlign w:val="center"/>
          </w:tcPr>
          <w:p w14:paraId="0269297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7688B02"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SVI_Sidewalk</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0A977D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0.284856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068233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0.293204</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61CBFB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0.290859</w:t>
            </w:r>
          </w:p>
        </w:tc>
        <w:tc>
          <w:tcPr>
            <w:tcW w:w="2200" w:type="dxa"/>
            <w:tcBorders>
              <w:top w:val="nil"/>
              <w:bottom w:val="nil"/>
            </w:tcBorders>
            <w:shd w:val="clear" w:color="auto" w:fill="FFFFFF"/>
            <w:vAlign w:val="center"/>
          </w:tcPr>
          <w:p w14:paraId="27F3A02E"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61A39C65" w14:textId="77777777" w:rsidTr="00782117">
        <w:trPr>
          <w:trHeight w:val="134"/>
          <w:jc w:val="center"/>
        </w:trPr>
        <w:tc>
          <w:tcPr>
            <w:tcW w:w="1323" w:type="dxa"/>
            <w:vMerge/>
            <w:tcBorders>
              <w:top w:val="nil"/>
              <w:bottom w:val="nil"/>
            </w:tcBorders>
            <w:shd w:val="clear" w:color="auto" w:fill="FFFFFF"/>
            <w:vAlign w:val="center"/>
          </w:tcPr>
          <w:p w14:paraId="78C5919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E6F617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SVI_Sky</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1FAE5C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0.170051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314DCB1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0.159078</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1074723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0.148107</w:t>
            </w:r>
          </w:p>
        </w:tc>
        <w:tc>
          <w:tcPr>
            <w:tcW w:w="2200" w:type="dxa"/>
            <w:tcBorders>
              <w:top w:val="nil"/>
              <w:bottom w:val="nil"/>
            </w:tcBorders>
            <w:shd w:val="clear" w:color="auto" w:fill="FFFFFF"/>
            <w:vAlign w:val="center"/>
          </w:tcPr>
          <w:p w14:paraId="5E4D96EB" w14:textId="77777777" w:rsidR="0091057F" w:rsidRPr="00835F3F" w:rsidRDefault="0091057F" w:rsidP="00782117">
            <w:pPr>
              <w:spacing w:line="360" w:lineRule="auto"/>
              <w:jc w:val="center"/>
              <w:rPr>
                <w:noProof w:val="0"/>
                <w:sz w:val="20"/>
                <w:szCs w:val="20"/>
                <w:lang w:eastAsia="zh-CN"/>
              </w:rPr>
            </w:pPr>
            <w:r w:rsidRPr="00835F3F">
              <w:rPr>
                <w:sz w:val="20"/>
                <w:szCs w:val="20"/>
              </w:rPr>
              <w:t>0.6259</w:t>
            </w:r>
          </w:p>
        </w:tc>
      </w:tr>
      <w:tr w:rsidR="0091057F" w:rsidRPr="00835F3F" w14:paraId="3153794E" w14:textId="77777777" w:rsidTr="00782117">
        <w:trPr>
          <w:trHeight w:val="129"/>
          <w:jc w:val="center"/>
        </w:trPr>
        <w:tc>
          <w:tcPr>
            <w:tcW w:w="1323" w:type="dxa"/>
            <w:vMerge/>
            <w:tcBorders>
              <w:top w:val="nil"/>
              <w:bottom w:val="nil"/>
            </w:tcBorders>
            <w:shd w:val="clear" w:color="auto" w:fill="FFFFFF"/>
            <w:vAlign w:val="center"/>
          </w:tcPr>
          <w:p w14:paraId="5CB3C58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7ADA90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SVI_Facilities</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5C3A5B5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0.006548</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45CF04B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0.010212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1F531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0.009707</w:t>
            </w:r>
          </w:p>
        </w:tc>
        <w:tc>
          <w:tcPr>
            <w:tcW w:w="2200" w:type="dxa"/>
            <w:tcBorders>
              <w:top w:val="nil"/>
              <w:bottom w:val="nil"/>
            </w:tcBorders>
            <w:shd w:val="clear" w:color="auto" w:fill="FFFFFF"/>
            <w:vAlign w:val="center"/>
          </w:tcPr>
          <w:p w14:paraId="2679FFB5" w14:textId="77777777" w:rsidR="0091057F" w:rsidRPr="00835F3F" w:rsidRDefault="0091057F" w:rsidP="00782117">
            <w:pPr>
              <w:spacing w:line="360" w:lineRule="auto"/>
              <w:jc w:val="center"/>
              <w:rPr>
                <w:noProof w:val="0"/>
                <w:sz w:val="20"/>
                <w:szCs w:val="20"/>
                <w:lang w:eastAsia="zh-CN"/>
              </w:rPr>
            </w:pPr>
            <w:r w:rsidRPr="00835F3F">
              <w:rPr>
                <w:sz w:val="20"/>
                <w:szCs w:val="20"/>
              </w:rPr>
              <w:t>0.0462</w:t>
            </w:r>
          </w:p>
        </w:tc>
      </w:tr>
      <w:tr w:rsidR="0091057F" w:rsidRPr="00835F3F" w14:paraId="3D4AA6F7" w14:textId="77777777" w:rsidTr="00782117">
        <w:trPr>
          <w:trHeight w:val="134"/>
          <w:jc w:val="center"/>
        </w:trPr>
        <w:tc>
          <w:tcPr>
            <w:tcW w:w="1323" w:type="dxa"/>
            <w:vMerge/>
            <w:tcBorders>
              <w:top w:val="nil"/>
              <w:bottom w:val="single" w:sz="8" w:space="0" w:color="auto"/>
            </w:tcBorders>
            <w:shd w:val="clear" w:color="auto" w:fill="FFFFFF"/>
            <w:vAlign w:val="center"/>
          </w:tcPr>
          <w:p w14:paraId="6A6161CD"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34F1E5B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SVI_SEI</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3F067B1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0.825232</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76AC0FF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0.829278</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41EE74C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0.830562</w:t>
            </w:r>
          </w:p>
        </w:tc>
        <w:tc>
          <w:tcPr>
            <w:tcW w:w="2200" w:type="dxa"/>
            <w:tcBorders>
              <w:top w:val="nil"/>
              <w:bottom w:val="single" w:sz="8" w:space="0" w:color="auto"/>
            </w:tcBorders>
            <w:shd w:val="clear" w:color="auto" w:fill="FFFFFF"/>
            <w:vAlign w:val="center"/>
          </w:tcPr>
          <w:p w14:paraId="74034A69" w14:textId="77777777" w:rsidR="0091057F" w:rsidRPr="00835F3F" w:rsidRDefault="0091057F" w:rsidP="00782117">
            <w:pPr>
              <w:spacing w:line="360" w:lineRule="auto"/>
              <w:jc w:val="center"/>
              <w:rPr>
                <w:noProof w:val="0"/>
                <w:sz w:val="20"/>
                <w:szCs w:val="20"/>
                <w:lang w:eastAsia="zh-CN"/>
              </w:rPr>
            </w:pPr>
            <w:r w:rsidRPr="00835F3F">
              <w:rPr>
                <w:sz w:val="20"/>
                <w:szCs w:val="20"/>
              </w:rPr>
              <w:t>0.0104</w:t>
            </w:r>
          </w:p>
        </w:tc>
      </w:tr>
      <w:tr w:rsidR="0091057F" w:rsidRPr="00835F3F" w14:paraId="142EDA9E"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73F41F47" w14:textId="77777777" w:rsidR="0091057F" w:rsidRPr="00835F3F" w:rsidRDefault="0091057F" w:rsidP="00782117">
            <w:pPr>
              <w:spacing w:line="360" w:lineRule="auto"/>
              <w:jc w:val="center"/>
              <w:rPr>
                <w:b/>
                <w:bCs/>
                <w:sz w:val="20"/>
                <w:szCs w:val="20"/>
              </w:rPr>
            </w:pPr>
            <w:r w:rsidRPr="00835F3F">
              <w:rPr>
                <w:b/>
                <w:bCs/>
                <w:sz w:val="20"/>
                <w:szCs w:val="20"/>
              </w:rPr>
              <w:t>Junction S</w:t>
            </w:r>
            <w:r w:rsidRPr="00835F3F">
              <w:rPr>
                <w:rFonts w:eastAsiaTheme="minorEastAsia"/>
                <w:b/>
                <w:bCs/>
                <w:sz w:val="20"/>
                <w:szCs w:val="20"/>
                <w:lang w:eastAsia="zh-CN"/>
              </w:rPr>
              <w:t>tructure</w:t>
            </w:r>
            <w:r w:rsidRPr="00835F3F">
              <w:rPr>
                <w:b/>
                <w:bCs/>
                <w:sz w:val="20"/>
                <w:szCs w:val="20"/>
              </w:rPr>
              <w:t xml:space="preserve"> and Facility</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7760E6EB"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min_junction_dis</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5B87B6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0.122907</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0074840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0.132619</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10F95A0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0.126437</w:t>
            </w:r>
          </w:p>
        </w:tc>
        <w:tc>
          <w:tcPr>
            <w:tcW w:w="2200" w:type="dxa"/>
            <w:tcBorders>
              <w:top w:val="single" w:sz="8" w:space="0" w:color="auto"/>
              <w:bottom w:val="nil"/>
            </w:tcBorders>
            <w:shd w:val="clear" w:color="auto" w:fill="FFFFFF"/>
            <w:vAlign w:val="center"/>
          </w:tcPr>
          <w:p w14:paraId="48FFB0CF" w14:textId="77777777" w:rsidR="0091057F" w:rsidRPr="00835F3F" w:rsidRDefault="0091057F" w:rsidP="00782117">
            <w:pPr>
              <w:spacing w:line="360" w:lineRule="auto"/>
              <w:jc w:val="center"/>
              <w:rPr>
                <w:noProof w:val="0"/>
                <w:sz w:val="20"/>
                <w:szCs w:val="20"/>
                <w:lang w:eastAsia="zh-CN"/>
              </w:rPr>
            </w:pPr>
            <w:r w:rsidRPr="00835F3F">
              <w:rPr>
                <w:sz w:val="20"/>
                <w:szCs w:val="20"/>
              </w:rPr>
              <w:t>0.0024</w:t>
            </w:r>
          </w:p>
        </w:tc>
      </w:tr>
      <w:tr w:rsidR="0091057F" w:rsidRPr="00835F3F" w14:paraId="505D25A9" w14:textId="77777777" w:rsidTr="00782117">
        <w:trPr>
          <w:trHeight w:val="134"/>
          <w:jc w:val="center"/>
        </w:trPr>
        <w:tc>
          <w:tcPr>
            <w:tcW w:w="1323" w:type="dxa"/>
            <w:vMerge/>
            <w:tcBorders>
              <w:top w:val="nil"/>
              <w:bottom w:val="nil"/>
            </w:tcBorders>
            <w:shd w:val="clear" w:color="auto" w:fill="FFFFFF"/>
            <w:vAlign w:val="center"/>
          </w:tcPr>
          <w:p w14:paraId="6485A04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562F5E5"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maxspeed_max</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7080492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0.615079</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4842E4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0.619775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DEFEEB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0.692925</w:t>
            </w:r>
          </w:p>
        </w:tc>
        <w:tc>
          <w:tcPr>
            <w:tcW w:w="2200" w:type="dxa"/>
            <w:tcBorders>
              <w:top w:val="nil"/>
              <w:bottom w:val="nil"/>
            </w:tcBorders>
            <w:shd w:val="clear" w:color="auto" w:fill="FFFFFF"/>
            <w:vAlign w:val="center"/>
          </w:tcPr>
          <w:p w14:paraId="58A51681" w14:textId="77777777" w:rsidR="0091057F" w:rsidRPr="00835F3F" w:rsidRDefault="0091057F" w:rsidP="00782117">
            <w:pPr>
              <w:spacing w:line="360" w:lineRule="auto"/>
              <w:jc w:val="center"/>
              <w:rPr>
                <w:noProof w:val="0"/>
                <w:sz w:val="20"/>
                <w:szCs w:val="20"/>
                <w:lang w:eastAsia="zh-CN"/>
              </w:rPr>
            </w:pPr>
            <w:r w:rsidRPr="00835F3F">
              <w:rPr>
                <w:sz w:val="20"/>
                <w:szCs w:val="20"/>
              </w:rPr>
              <w:t>0.2002</w:t>
            </w:r>
          </w:p>
        </w:tc>
      </w:tr>
      <w:tr w:rsidR="0091057F" w:rsidRPr="00835F3F" w14:paraId="509EE566" w14:textId="77777777" w:rsidTr="00782117">
        <w:trPr>
          <w:trHeight w:val="129"/>
          <w:jc w:val="center"/>
        </w:trPr>
        <w:tc>
          <w:tcPr>
            <w:tcW w:w="1323" w:type="dxa"/>
            <w:vMerge/>
            <w:tcBorders>
              <w:top w:val="nil"/>
              <w:bottom w:val="nil"/>
            </w:tcBorders>
            <w:shd w:val="clear" w:color="auto" w:fill="FFFFFF"/>
            <w:vAlign w:val="center"/>
          </w:tcPr>
          <w:p w14:paraId="207A933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96EA87B"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road_count</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4542480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0.217262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AD324F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0.241798</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13DF67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0.266509</w:t>
            </w:r>
          </w:p>
        </w:tc>
        <w:tc>
          <w:tcPr>
            <w:tcW w:w="2200" w:type="dxa"/>
            <w:tcBorders>
              <w:top w:val="nil"/>
              <w:bottom w:val="nil"/>
            </w:tcBorders>
            <w:shd w:val="clear" w:color="auto" w:fill="FFFFFF"/>
            <w:vAlign w:val="center"/>
          </w:tcPr>
          <w:p w14:paraId="3124174E"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2C60E3DE" w14:textId="77777777" w:rsidTr="00782117">
        <w:trPr>
          <w:trHeight w:val="134"/>
          <w:jc w:val="center"/>
        </w:trPr>
        <w:tc>
          <w:tcPr>
            <w:tcW w:w="1323" w:type="dxa"/>
            <w:vMerge/>
            <w:tcBorders>
              <w:top w:val="nil"/>
              <w:bottom w:val="nil"/>
            </w:tcBorders>
            <w:shd w:val="clear" w:color="auto" w:fill="FFFFFF"/>
            <w:vAlign w:val="center"/>
          </w:tcPr>
          <w:p w14:paraId="7AD360A1"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A2EF3E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all minor_1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64ECE1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0.929563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6845098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0.759551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B8BF46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0.372642</w:t>
            </w:r>
          </w:p>
        </w:tc>
        <w:tc>
          <w:tcPr>
            <w:tcW w:w="2200" w:type="dxa"/>
            <w:tcBorders>
              <w:top w:val="nil"/>
              <w:bottom w:val="nil"/>
            </w:tcBorders>
            <w:shd w:val="clear" w:color="auto" w:fill="FFFFFF"/>
            <w:vAlign w:val="center"/>
          </w:tcPr>
          <w:p w14:paraId="032B3A1C"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1A557489" w14:textId="77777777" w:rsidTr="00782117">
        <w:trPr>
          <w:trHeight w:val="129"/>
          <w:jc w:val="center"/>
        </w:trPr>
        <w:tc>
          <w:tcPr>
            <w:tcW w:w="1323" w:type="dxa"/>
            <w:vMerge/>
            <w:tcBorders>
              <w:top w:val="nil"/>
              <w:bottom w:val="nil"/>
            </w:tcBorders>
            <w:shd w:val="clear" w:color="auto" w:fill="FFFFFF"/>
            <w:vAlign w:val="center"/>
          </w:tcPr>
          <w:p w14:paraId="1C128F20"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F09701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minor + major_2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81D84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0.059524</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F752A3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0.211236</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6CE250C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0.533019</w:t>
            </w:r>
          </w:p>
        </w:tc>
        <w:tc>
          <w:tcPr>
            <w:tcW w:w="2200" w:type="dxa"/>
            <w:tcBorders>
              <w:top w:val="nil"/>
              <w:bottom w:val="nil"/>
            </w:tcBorders>
            <w:shd w:val="clear" w:color="auto" w:fill="FFFFFF"/>
            <w:vAlign w:val="center"/>
          </w:tcPr>
          <w:p w14:paraId="4141F4B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6509D903" w14:textId="77777777" w:rsidTr="00782117">
        <w:trPr>
          <w:trHeight w:val="134"/>
          <w:jc w:val="center"/>
        </w:trPr>
        <w:tc>
          <w:tcPr>
            <w:tcW w:w="1323" w:type="dxa"/>
            <w:vMerge/>
            <w:tcBorders>
              <w:top w:val="nil"/>
              <w:bottom w:val="nil"/>
            </w:tcBorders>
            <w:shd w:val="clear" w:color="auto" w:fill="FFFFFF"/>
            <w:vAlign w:val="center"/>
          </w:tcPr>
          <w:p w14:paraId="5B6468C3"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3613D52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all major_3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31E4607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0.010913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15519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0.029213</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8C341F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0.094340</w:t>
            </w:r>
          </w:p>
        </w:tc>
        <w:tc>
          <w:tcPr>
            <w:tcW w:w="2200" w:type="dxa"/>
            <w:tcBorders>
              <w:top w:val="nil"/>
              <w:bottom w:val="nil"/>
            </w:tcBorders>
            <w:shd w:val="clear" w:color="auto" w:fill="FFFFFF"/>
            <w:vAlign w:val="center"/>
          </w:tcPr>
          <w:p w14:paraId="55C79772"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90435CA" w14:textId="77777777" w:rsidTr="00782117">
        <w:trPr>
          <w:trHeight w:val="129"/>
          <w:jc w:val="center"/>
        </w:trPr>
        <w:tc>
          <w:tcPr>
            <w:tcW w:w="1323" w:type="dxa"/>
            <w:vMerge/>
            <w:tcBorders>
              <w:top w:val="nil"/>
              <w:bottom w:val="nil"/>
            </w:tcBorders>
            <w:shd w:val="clear" w:color="auto" w:fill="FFFFFF"/>
            <w:vAlign w:val="center"/>
          </w:tcPr>
          <w:p w14:paraId="45D737CF"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6C84D35E"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with_crossing</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3EADAED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0.107143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81850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0.278652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47D64B9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0.594340</w:t>
            </w:r>
          </w:p>
        </w:tc>
        <w:tc>
          <w:tcPr>
            <w:tcW w:w="2200" w:type="dxa"/>
            <w:tcBorders>
              <w:top w:val="nil"/>
              <w:bottom w:val="nil"/>
            </w:tcBorders>
            <w:shd w:val="clear" w:color="auto" w:fill="FFFFFF"/>
            <w:vAlign w:val="center"/>
          </w:tcPr>
          <w:p w14:paraId="031FE0EA"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650B518" w14:textId="77777777" w:rsidTr="00782117">
        <w:trPr>
          <w:trHeight w:val="19"/>
          <w:jc w:val="center"/>
        </w:trPr>
        <w:tc>
          <w:tcPr>
            <w:tcW w:w="1323" w:type="dxa"/>
            <w:vMerge/>
            <w:tcBorders>
              <w:top w:val="nil"/>
              <w:bottom w:val="single" w:sz="12" w:space="0" w:color="auto"/>
            </w:tcBorders>
            <w:shd w:val="clear" w:color="auto" w:fill="FFFFFF"/>
            <w:vAlign w:val="center"/>
          </w:tcPr>
          <w:p w14:paraId="31907CD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12" w:space="0" w:color="auto"/>
            </w:tcBorders>
            <w:shd w:val="clear" w:color="auto" w:fill="FFFFFF"/>
            <w:tcMar>
              <w:top w:w="120" w:type="dxa"/>
              <w:left w:w="120" w:type="dxa"/>
              <w:bottom w:w="120" w:type="dxa"/>
              <w:right w:w="120" w:type="dxa"/>
            </w:tcMar>
            <w:vAlign w:val="center"/>
            <w:hideMark/>
          </w:tcPr>
          <w:p w14:paraId="0F1261FC"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with_traffic_light</w:t>
            </w:r>
            <w:proofErr w:type="spellEnd"/>
          </w:p>
        </w:tc>
        <w:tc>
          <w:tcPr>
            <w:tcW w:w="1054" w:type="dxa"/>
            <w:tcBorders>
              <w:top w:val="nil"/>
              <w:bottom w:val="single" w:sz="12" w:space="0" w:color="auto"/>
            </w:tcBorders>
            <w:shd w:val="clear" w:color="auto" w:fill="FFFFFF"/>
            <w:tcMar>
              <w:top w:w="120" w:type="dxa"/>
              <w:left w:w="120" w:type="dxa"/>
              <w:bottom w:w="120" w:type="dxa"/>
              <w:right w:w="120" w:type="dxa"/>
            </w:tcMar>
            <w:vAlign w:val="center"/>
            <w:hideMark/>
          </w:tcPr>
          <w:p w14:paraId="4F45A92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0.028770</w:t>
            </w:r>
          </w:p>
        </w:tc>
        <w:tc>
          <w:tcPr>
            <w:tcW w:w="1054" w:type="dxa"/>
            <w:tcBorders>
              <w:top w:val="nil"/>
              <w:bottom w:val="single" w:sz="12" w:space="0" w:color="auto"/>
            </w:tcBorders>
            <w:shd w:val="clear" w:color="auto" w:fill="FFFFFF"/>
            <w:tcMar>
              <w:top w:w="120" w:type="dxa"/>
              <w:left w:w="120" w:type="dxa"/>
              <w:bottom w:w="120" w:type="dxa"/>
              <w:right w:w="120" w:type="dxa"/>
            </w:tcMar>
            <w:vAlign w:val="center"/>
            <w:hideMark/>
          </w:tcPr>
          <w:p w14:paraId="3E774E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0.085393</w:t>
            </w:r>
          </w:p>
        </w:tc>
        <w:tc>
          <w:tcPr>
            <w:tcW w:w="1055" w:type="dxa"/>
            <w:tcBorders>
              <w:top w:val="nil"/>
              <w:bottom w:val="single" w:sz="12" w:space="0" w:color="auto"/>
            </w:tcBorders>
            <w:shd w:val="clear" w:color="auto" w:fill="FFFFFF"/>
            <w:tcMar>
              <w:top w:w="120" w:type="dxa"/>
              <w:left w:w="120" w:type="dxa"/>
              <w:bottom w:w="120" w:type="dxa"/>
              <w:right w:w="120" w:type="dxa"/>
            </w:tcMar>
            <w:vAlign w:val="center"/>
            <w:hideMark/>
          </w:tcPr>
          <w:p w14:paraId="020F597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0.372642</w:t>
            </w:r>
          </w:p>
        </w:tc>
        <w:tc>
          <w:tcPr>
            <w:tcW w:w="2200" w:type="dxa"/>
            <w:tcBorders>
              <w:top w:val="nil"/>
              <w:bottom w:val="single" w:sz="12" w:space="0" w:color="auto"/>
            </w:tcBorders>
            <w:shd w:val="clear" w:color="auto" w:fill="FFFFFF"/>
            <w:vAlign w:val="center"/>
          </w:tcPr>
          <w:p w14:paraId="21E70251"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bl>
    <w:p w14:paraId="4A8B7BC7" w14:textId="77777777" w:rsidR="0091057F" w:rsidRPr="00835F3F" w:rsidRDefault="0091057F" w:rsidP="001A39FC">
      <w:pPr>
        <w:spacing w:line="360" w:lineRule="auto"/>
        <w:jc w:val="center"/>
        <w:rPr>
          <w:rFonts w:eastAsiaTheme="minorEastAsia"/>
          <w:sz w:val="20"/>
          <w:szCs w:val="20"/>
          <w:lang w:eastAsia="zh-CN"/>
        </w:rPr>
      </w:pPr>
    </w:p>
    <w:sectPr w:rsidR="0091057F" w:rsidRPr="00835F3F">
      <w:footerReference w:type="even" r:id="rId72"/>
      <w:footerReference w:type="default" r:id="rId7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Chen, Huanfa" w:date="2023-02-24T11:15:00Z" w:initials="CH">
    <w:p w14:paraId="607B2486" w14:textId="77777777" w:rsidR="00056368" w:rsidRDefault="00056368" w:rsidP="007F07B3">
      <w:pPr>
        <w:pStyle w:val="CommentText"/>
        <w:jc w:val="left"/>
      </w:pPr>
      <w:r>
        <w:rPr>
          <w:rStyle w:val="CommentReference"/>
        </w:rPr>
        <w:annotationRef/>
      </w:r>
      <w:r>
        <w:t>Please don't use bullet points in writing...</w:t>
      </w:r>
    </w:p>
  </w:comment>
  <w:comment w:id="38" w:author="_" w:date="2023-02-01T08:44:00Z" w:initials="_">
    <w:p w14:paraId="57EDC3BE" w14:textId="1B4F7754" w:rsidR="00846D10" w:rsidRDefault="00846D10" w:rsidP="00DC3A25">
      <w:pPr>
        <w:pStyle w:val="CommentText"/>
        <w:jc w:val="left"/>
      </w:pPr>
      <w:r>
        <w:rPr>
          <w:rStyle w:val="CommentReference"/>
        </w:rPr>
        <w:annotationRef/>
      </w:r>
      <w:r>
        <w:t>May not be necessary</w:t>
      </w:r>
    </w:p>
  </w:comment>
  <w:comment w:id="72" w:author="Chen, Huanfa" w:date="2023-02-24T15:07:00Z" w:initials="CH">
    <w:p w14:paraId="5C9818D9" w14:textId="77777777" w:rsidR="005322A7" w:rsidRDefault="005322A7" w:rsidP="00FB400A">
      <w:pPr>
        <w:pStyle w:val="CommentText"/>
        <w:jc w:val="left"/>
      </w:pPr>
      <w:r>
        <w:rPr>
          <w:rStyle w:val="CommentReference"/>
        </w:rPr>
        <w:annotationRef/>
      </w:r>
      <w:r>
        <w:t>Using numbers of casualty rate?</w:t>
      </w:r>
    </w:p>
  </w:comment>
  <w:comment w:id="75" w:author="Chen, Huanfa" w:date="2023-02-24T15:08:00Z" w:initials="CH">
    <w:p w14:paraId="2D1B0A5C" w14:textId="77777777" w:rsidR="00DC4519" w:rsidRDefault="00DC4519" w:rsidP="00E4319B">
      <w:pPr>
        <w:pStyle w:val="CommentText"/>
        <w:jc w:val="left"/>
      </w:pPr>
      <w:r>
        <w:rPr>
          <w:rStyle w:val="CommentReference"/>
        </w:rPr>
        <w:annotationRef/>
      </w:r>
      <w:r>
        <w:t>This part is not relevant. Can remove.</w:t>
      </w:r>
    </w:p>
  </w:comment>
  <w:comment w:id="127" w:author="Chen, Huanfa" w:date="2023-02-24T11:49:00Z" w:initials="CH">
    <w:p w14:paraId="042B7BDE" w14:textId="37E2F4A4" w:rsidR="003B39FB" w:rsidRDefault="003B39FB" w:rsidP="00D0478D">
      <w:pPr>
        <w:pStyle w:val="CommentText"/>
        <w:jc w:val="left"/>
      </w:pPr>
      <w:r>
        <w:rPr>
          <w:rStyle w:val="CommentReference"/>
        </w:rPr>
        <w:annotationRef/>
      </w:r>
      <w:r>
        <w:t>source</w:t>
      </w:r>
    </w:p>
  </w:comment>
  <w:comment w:id="132" w:author="Chen, Huanfa" w:date="2023-02-24T11:49:00Z" w:initials="CH">
    <w:p w14:paraId="548FAF2B" w14:textId="77777777" w:rsidR="003B39FB" w:rsidRDefault="003B39FB" w:rsidP="00B827E3">
      <w:pPr>
        <w:pStyle w:val="CommentText"/>
        <w:jc w:val="left"/>
      </w:pPr>
      <w:r>
        <w:rPr>
          <w:rStyle w:val="CommentReference"/>
        </w:rPr>
        <w:annotationRef/>
      </w:r>
      <w:r>
        <w:t>Source?</w:t>
      </w:r>
    </w:p>
  </w:comment>
  <w:comment w:id="141" w:author="Chen, Huanfa" w:date="2023-02-24T11:40:00Z" w:initials="CH">
    <w:p w14:paraId="04A9B6A8" w14:textId="674266B8" w:rsidR="008D7BCC" w:rsidRDefault="008D7BCC" w:rsidP="001222FB">
      <w:pPr>
        <w:pStyle w:val="CommentText"/>
        <w:jc w:val="left"/>
      </w:pPr>
      <w:r>
        <w:rPr>
          <w:rStyle w:val="CommentReference"/>
        </w:rPr>
        <w:annotationRef/>
      </w:r>
      <w:r>
        <w:t>You didn't use SVM or XGBoost.</w:t>
      </w:r>
    </w:p>
  </w:comment>
  <w:comment w:id="142" w:author="Chen, Huanfa" w:date="2023-02-24T11:07:00Z" w:initials="CH">
    <w:p w14:paraId="61EBB4B5" w14:textId="261F7704" w:rsidR="0041389C" w:rsidRDefault="0041389C" w:rsidP="008F7DE3">
      <w:pPr>
        <w:pStyle w:val="CommentText"/>
        <w:jc w:val="left"/>
      </w:pPr>
      <w:r>
        <w:rPr>
          <w:rStyle w:val="CommentReference"/>
        </w:rPr>
        <w:annotationRef/>
      </w:r>
      <w:r>
        <w:t>Avoid overlap between bars and legends. Please double check all plots.</w:t>
      </w:r>
    </w:p>
  </w:comment>
  <w:comment w:id="143" w:author="Chen, Huanfa" w:date="2023-02-24T11:50:00Z" w:initials="CH">
    <w:p w14:paraId="5055558E" w14:textId="77777777" w:rsidR="002B595D" w:rsidRDefault="002B595D" w:rsidP="0023454A">
      <w:pPr>
        <w:pStyle w:val="CommentText"/>
        <w:jc w:val="left"/>
      </w:pPr>
      <w:r>
        <w:rPr>
          <w:rStyle w:val="CommentReference"/>
        </w:rPr>
        <w:annotationRef/>
      </w:r>
      <w:r>
        <w:t xml:space="preserve">Don't stack Figure 3 and 4. </w:t>
      </w:r>
    </w:p>
  </w:comment>
  <w:comment w:id="144" w:author="Chen, Huanfa" w:date="2023-02-24T11:53:00Z" w:initials="CH">
    <w:p w14:paraId="257E735D" w14:textId="77777777" w:rsidR="00871E1F" w:rsidRDefault="00871E1F" w:rsidP="00393D80">
      <w:pPr>
        <w:pStyle w:val="CommentText"/>
        <w:jc w:val="left"/>
      </w:pPr>
      <w:r>
        <w:rPr>
          <w:rStyle w:val="CommentReference"/>
        </w:rPr>
        <w:annotationRef/>
      </w:r>
      <w:r>
        <w:t xml:space="preserve">Figure 3 and 4 are not needed. </w:t>
      </w:r>
      <w:r>
        <w:rPr>
          <w:lang w:eastAsia="zh-CN"/>
        </w:rPr>
        <w:t>Please remove.</w:t>
      </w:r>
    </w:p>
  </w:comment>
  <w:comment w:id="145" w:author="Chen, Huanfa" w:date="2023-02-24T15:04:00Z" w:initials="CH">
    <w:p w14:paraId="30AA5829" w14:textId="77777777" w:rsidR="00980373" w:rsidRDefault="00980373">
      <w:pPr>
        <w:pStyle w:val="CommentText"/>
        <w:jc w:val="left"/>
      </w:pPr>
      <w:r>
        <w:rPr>
          <w:rStyle w:val="CommentReference"/>
        </w:rPr>
        <w:annotationRef/>
      </w:r>
      <w:r>
        <w:t xml:space="preserve">Please remove a. b. of questions, and 1,2,3 of risk types. </w:t>
      </w:r>
    </w:p>
    <w:p w14:paraId="7375A8C8" w14:textId="77777777" w:rsidR="00980373" w:rsidRDefault="00980373" w:rsidP="00E5362E">
      <w:pPr>
        <w:pStyle w:val="CommentText"/>
        <w:jc w:val="left"/>
      </w:pPr>
      <w:r>
        <w:t>Can we justify the threshold in this classification, using references or narrative?</w:t>
      </w:r>
    </w:p>
  </w:comment>
  <w:comment w:id="163" w:author="Chen, Huanfa" w:date="2023-02-24T11:21:00Z" w:initials="CH">
    <w:p w14:paraId="3EFF3942" w14:textId="5FCE6642" w:rsidR="009E3F6C" w:rsidRDefault="009E3F6C" w:rsidP="005841DB">
      <w:pPr>
        <w:pStyle w:val="CommentText"/>
        <w:jc w:val="left"/>
      </w:pPr>
      <w:r>
        <w:rPr>
          <w:rStyle w:val="CommentReference"/>
        </w:rPr>
        <w:annotationRef/>
      </w:r>
      <w:r>
        <w:t>The categories of Figure 6 are different from Figure 5. Can you remove the number 0,1,2 from the categories? Simply use 'Safe', 'Low-risk', 'High-risk'.</w:t>
      </w:r>
    </w:p>
  </w:comment>
  <w:comment w:id="180" w:author="Chen, Huanfa" w:date="2023-02-24T13:35:00Z" w:initials="CH">
    <w:p w14:paraId="6052A323" w14:textId="77777777" w:rsidR="00270ADE" w:rsidRDefault="00270ADE" w:rsidP="0002292B">
      <w:pPr>
        <w:pStyle w:val="CommentText"/>
        <w:jc w:val="left"/>
      </w:pPr>
      <w:r>
        <w:rPr>
          <w:rStyle w:val="CommentReference"/>
        </w:rPr>
        <w:annotationRef/>
      </w:r>
      <w:r>
        <w:t>Can we remove the information of local and global? I feel like this is not very important and it is not justified.</w:t>
      </w:r>
    </w:p>
  </w:comment>
  <w:comment w:id="181" w:author="Chen, Huanfa" w:date="2023-02-24T13:35:00Z" w:initials="CH">
    <w:p w14:paraId="57B16F71" w14:textId="77777777" w:rsidR="00270ADE" w:rsidRDefault="00270ADE" w:rsidP="009B2B54">
      <w:pPr>
        <w:pStyle w:val="CommentText"/>
        <w:jc w:val="left"/>
      </w:pPr>
      <w:r>
        <w:rPr>
          <w:rStyle w:val="CommentReference"/>
        </w:rPr>
        <w:annotationRef/>
      </w:r>
      <w:r>
        <w:t>Not important here. Can remove.</w:t>
      </w:r>
    </w:p>
  </w:comment>
  <w:comment w:id="217" w:author="Chen, Huanfa" w:date="2023-02-24T13:42:00Z" w:initials="CH">
    <w:p w14:paraId="17CF6823" w14:textId="77777777" w:rsidR="00BA4C94" w:rsidRDefault="00BA4C94" w:rsidP="00BA0DC4">
      <w:pPr>
        <w:pStyle w:val="CommentText"/>
        <w:jc w:val="left"/>
      </w:pPr>
      <w:r>
        <w:rPr>
          <w:rStyle w:val="CommentReference"/>
        </w:rPr>
        <w:annotationRef/>
      </w:r>
      <w:r>
        <w:t>When you justify the random forest model, you don't need to compare many models. Instead, you can state that random forest has a high predictive accuracy in relevant studies and has good explanation. Use references to justify.</w:t>
      </w:r>
    </w:p>
  </w:comment>
  <w:comment w:id="218" w:author="Chen, Huanfa" w:date="2023-02-24T13:41:00Z" w:initials="CH">
    <w:p w14:paraId="6C1582EB" w14:textId="39C59B8C" w:rsidR="004B1C1E" w:rsidRDefault="004B1C1E" w:rsidP="00C52A6D">
      <w:pPr>
        <w:pStyle w:val="CommentText"/>
        <w:jc w:val="left"/>
      </w:pPr>
      <w:r>
        <w:rPr>
          <w:rStyle w:val="CommentReference"/>
        </w:rPr>
        <w:annotationRef/>
      </w:r>
      <w:r>
        <w:t>Please remove this table. Not important.</w:t>
      </w:r>
    </w:p>
  </w:comment>
  <w:comment w:id="221" w:author="_" w:date="2023-01-28T13:31:00Z" w:initials="_">
    <w:p w14:paraId="000EE203" w14:textId="6BC7C3CE" w:rsidR="00EC7024" w:rsidRDefault="00EC7024" w:rsidP="008426B3">
      <w:pPr>
        <w:pStyle w:val="CommentText"/>
        <w:jc w:val="left"/>
      </w:pPr>
      <w:r>
        <w:rPr>
          <w:rStyle w:val="CommentReference"/>
        </w:rPr>
        <w:annotationRef/>
      </w:r>
      <w:r>
        <w:rPr>
          <w:rFonts w:hint="eastAsia"/>
        </w:rPr>
        <w:t>这张图是必要的，因为他提供了不同类型的基础设施的作用的对比。</w:t>
      </w:r>
    </w:p>
  </w:comment>
  <w:comment w:id="222" w:author="Chen, Huanfa" w:date="2023-02-24T11:10:00Z" w:initials="CH">
    <w:p w14:paraId="5B3FEEE3" w14:textId="77777777" w:rsidR="005A6601" w:rsidRDefault="005A6601" w:rsidP="00A872FE">
      <w:pPr>
        <w:pStyle w:val="CommentText"/>
        <w:jc w:val="left"/>
      </w:pPr>
      <w:r>
        <w:rPr>
          <w:rStyle w:val="CommentReference"/>
        </w:rPr>
        <w:annotationRef/>
      </w:r>
      <w:r>
        <w:t>Improvements needed: axis labels (axis y - value?, axis x - features), legend title (should remove), legends (accuracy_train -&gt; Training data, accuracy_test -&gt; Testing data)</w:t>
      </w:r>
    </w:p>
  </w:comment>
  <w:comment w:id="230" w:author="Chen, Huanfa" w:date="2023-02-24T11:11:00Z" w:initials="CH">
    <w:p w14:paraId="25B1B88B" w14:textId="77777777" w:rsidR="009F0376" w:rsidRDefault="009F0376" w:rsidP="002D573C">
      <w:pPr>
        <w:pStyle w:val="CommentText"/>
        <w:jc w:val="left"/>
      </w:pPr>
      <w:r>
        <w:rPr>
          <w:rStyle w:val="CommentReference"/>
        </w:rPr>
        <w:annotationRef/>
      </w:r>
      <w:r>
        <w:t>Shouldn't use 'none' here. If this is default value, please check this value in the documentation.</w:t>
      </w:r>
    </w:p>
  </w:comment>
  <w:comment w:id="231" w:author="Chen, Huanfa" w:date="2023-02-24T11:12:00Z" w:initials="CH">
    <w:p w14:paraId="226B05EC" w14:textId="77777777" w:rsidR="008D2F8B" w:rsidRDefault="008D2F8B" w:rsidP="00161006">
      <w:pPr>
        <w:pStyle w:val="CommentText"/>
        <w:jc w:val="left"/>
      </w:pPr>
      <w:r>
        <w:rPr>
          <w:rStyle w:val="CommentReference"/>
        </w:rPr>
        <w:annotationRef/>
      </w:r>
      <w:r>
        <w:t>The table title is incorrect.</w:t>
      </w:r>
    </w:p>
  </w:comment>
  <w:comment w:id="239" w:author="Zicheng" w:date="2022-11-20T21:34:00Z" w:initials="_">
    <w:p w14:paraId="5463E1AF" w14:textId="4CE78C44" w:rsidR="006B21CD" w:rsidRDefault="006B21CD" w:rsidP="006B21CD">
      <w:pPr>
        <w:pStyle w:val="CommentText"/>
        <w:jc w:val="left"/>
      </w:pPr>
      <w:r>
        <w:rPr>
          <w:rStyle w:val="CommentReference"/>
        </w:rPr>
        <w:annotationRef/>
      </w:r>
      <w:r>
        <w:rPr>
          <w:lang w:val="en-US"/>
        </w:rPr>
        <w:t>Use betweeness, closeness</w:t>
      </w:r>
    </w:p>
    <w:p w14:paraId="16D5E206" w14:textId="77777777" w:rsidR="006B21CD" w:rsidRDefault="006B21CD" w:rsidP="006B21CD">
      <w:pPr>
        <w:pStyle w:val="CommentText"/>
        <w:jc w:val="left"/>
      </w:pPr>
    </w:p>
    <w:p w14:paraId="264CC5CA" w14:textId="77777777" w:rsidR="006B21CD" w:rsidRDefault="006B21CD" w:rsidP="006B21CD">
      <w:pPr>
        <w:pStyle w:val="CommentText"/>
        <w:jc w:val="left"/>
      </w:pPr>
      <w:r>
        <w:rPr>
          <w:lang w:val="en-US"/>
        </w:rPr>
        <w:t xml:space="preserve">Or </w:t>
      </w:r>
    </w:p>
    <w:p w14:paraId="6A4CA667" w14:textId="77777777" w:rsidR="006B21CD" w:rsidRDefault="006B21CD" w:rsidP="006B21CD">
      <w:pPr>
        <w:pStyle w:val="CommentText"/>
        <w:jc w:val="left"/>
      </w:pPr>
    </w:p>
    <w:p w14:paraId="1998BD53" w14:textId="77777777" w:rsidR="006B21CD" w:rsidRDefault="006B21CD" w:rsidP="006B21CD">
      <w:pPr>
        <w:pStyle w:val="CommentText"/>
        <w:jc w:val="left"/>
      </w:pPr>
      <w:r>
        <w:rPr>
          <w:lang w:val="en-US"/>
        </w:rPr>
        <w:t xml:space="preserve">Use </w:t>
      </w:r>
      <w:r>
        <w:t>choice, integration</w:t>
      </w:r>
      <w:r>
        <w:rPr>
          <w:lang w:val="en-US"/>
        </w:rPr>
        <w:t xml:space="preserve"> </w:t>
      </w:r>
    </w:p>
  </w:comment>
  <w:comment w:id="244" w:author="Zicheng" w:date="2022-11-13T11:26:00Z" w:initials="_">
    <w:p w14:paraId="31643703" w14:textId="24F73D2C" w:rsidR="00F33FF3" w:rsidRDefault="004D3F8E">
      <w:pPr>
        <w:pStyle w:val="CommentText"/>
        <w:jc w:val="left"/>
      </w:pPr>
      <w:r>
        <w:rPr>
          <w:rStyle w:val="CommentReference"/>
        </w:rPr>
        <w:annotationRef/>
      </w:r>
      <w:r w:rsidR="00F33FF3">
        <w:rPr>
          <w:rFonts w:hint="eastAsia"/>
        </w:rPr>
        <w:t>考虑到</w:t>
      </w:r>
      <w:r w:rsidR="00F33FF3">
        <w:rPr>
          <w:rFonts w:hint="eastAsia"/>
        </w:rPr>
        <w:t>rfimp</w:t>
      </w:r>
      <w:r w:rsidR="00F33FF3">
        <w:rPr>
          <w:rFonts w:hint="eastAsia"/>
        </w:rPr>
        <w:t>包计算</w:t>
      </w:r>
      <w:r w:rsidR="00F33FF3">
        <w:rPr>
          <w:rFonts w:hint="eastAsia"/>
        </w:rPr>
        <w:t>feature importance</w:t>
      </w:r>
      <w:r w:rsidR="00F33FF3">
        <w:rPr>
          <w:rFonts w:hint="eastAsia"/>
        </w:rPr>
        <w:t>时扰动太大，每次排名都存在一定差异，本次尝试选择</w:t>
      </w:r>
      <w:r w:rsidR="00F33FF3">
        <w:rPr>
          <w:rFonts w:hint="eastAsia"/>
        </w:rPr>
        <w:t xml:space="preserve"> shap values lai</w:t>
      </w:r>
      <w:r w:rsidR="00F33FF3">
        <w:rPr>
          <w:rFonts w:hint="eastAsia"/>
        </w:rPr>
        <w:t>计算和表征特征重要性。</w:t>
      </w:r>
    </w:p>
    <w:p w14:paraId="6C9F345F" w14:textId="77777777" w:rsidR="00F33FF3" w:rsidRDefault="00F33FF3">
      <w:pPr>
        <w:pStyle w:val="CommentText"/>
        <w:jc w:val="left"/>
      </w:pPr>
    </w:p>
    <w:p w14:paraId="2EC3C88F" w14:textId="77777777" w:rsidR="00F33FF3" w:rsidRDefault="00532795" w:rsidP="0064138C">
      <w:pPr>
        <w:pStyle w:val="CommentText"/>
        <w:jc w:val="left"/>
      </w:pPr>
      <w:hyperlink r:id="rId1" w:history="1">
        <w:r w:rsidR="00F33FF3" w:rsidRPr="006A77A1">
          <w:rPr>
            <w:rStyle w:val="Hyperlink"/>
          </w:rPr>
          <w:t>https://shap.readthedocs.io/en/latest/index.html</w:t>
        </w:r>
      </w:hyperlink>
    </w:p>
  </w:comment>
  <w:comment w:id="245" w:author="Zicheng" w:date="2022-11-20T00:39:00Z" w:initials="_">
    <w:p w14:paraId="5E8BED36" w14:textId="77777777" w:rsidR="00F33FF3" w:rsidRDefault="00F33FF3">
      <w:pPr>
        <w:pStyle w:val="CommentText"/>
        <w:jc w:val="left"/>
      </w:pPr>
      <w:r>
        <w:rPr>
          <w:rStyle w:val="CommentReference"/>
        </w:rPr>
        <w:annotationRef/>
      </w:r>
      <w:r>
        <w:rPr>
          <w:rFonts w:hint="eastAsia"/>
        </w:rPr>
        <w:t>不过不太秒的是，目前整篇文章的感觉有点像下面这篇：</w:t>
      </w:r>
    </w:p>
    <w:p w14:paraId="39181C71" w14:textId="77777777" w:rsidR="00F33FF3" w:rsidRDefault="00F33FF3">
      <w:pPr>
        <w:pStyle w:val="CommentText"/>
        <w:jc w:val="left"/>
      </w:pPr>
      <w:r>
        <w:rPr>
          <w:b/>
          <w:bCs/>
          <w:color w:val="505050"/>
        </w:rPr>
        <w:t>Predicting effects of built environment on fatal pedestrian accidents at location-specific level: Application of XGBoost and SHAP</w:t>
      </w:r>
    </w:p>
    <w:p w14:paraId="6D07DD23" w14:textId="77777777" w:rsidR="00F33FF3" w:rsidRDefault="00F33FF3">
      <w:pPr>
        <w:pStyle w:val="CommentText"/>
        <w:jc w:val="left"/>
      </w:pPr>
    </w:p>
    <w:p w14:paraId="5559A096" w14:textId="77777777" w:rsidR="00F33FF3" w:rsidRDefault="00532795" w:rsidP="0064138C">
      <w:pPr>
        <w:pStyle w:val="CommentText"/>
        <w:jc w:val="left"/>
      </w:pPr>
      <w:hyperlink r:id="rId2" w:anchor="b0005" w:history="1">
        <w:r w:rsidR="00F33FF3" w:rsidRPr="005014EC">
          <w:rPr>
            <w:rStyle w:val="Hyperlink"/>
          </w:rPr>
          <w:t>https://www.sciencedirect.com/science/article/pii/S0001457521005765?casa_token=nRGFHM9Xg-UAAAAA:TQmatlOOqc8EefgPTyVDVE_bF64xJ4ynhZjD4P0P_cGlTHPokJ8LMzA4jFBBi50uUq5Oo9hrmi4#b0005</w:t>
        </w:r>
      </w:hyperlink>
    </w:p>
  </w:comment>
  <w:comment w:id="246" w:author="Zicheng" w:date="2022-11-20T00:43:00Z" w:initials="_">
    <w:p w14:paraId="297DD3A2" w14:textId="77777777" w:rsidR="00F33FF3" w:rsidRDefault="00F33FF3">
      <w:pPr>
        <w:pStyle w:val="CommentText"/>
        <w:jc w:val="left"/>
      </w:pPr>
      <w:r>
        <w:rPr>
          <w:rStyle w:val="CommentReference"/>
        </w:rPr>
        <w:annotationRef/>
      </w:r>
      <w:r>
        <w:rPr>
          <w:rFonts w:hint="eastAsia"/>
        </w:rPr>
        <w:t>上面那篇文章关注对行人事故致死性的预测，也是精确到地址</w:t>
      </w:r>
      <w:r>
        <w:rPr>
          <w:rFonts w:hint="eastAsia"/>
        </w:rPr>
        <w:t>/</w:t>
      </w:r>
      <w:r>
        <w:rPr>
          <w:rFonts w:hint="eastAsia"/>
        </w:rPr>
        <w:t>建筑尺度（而非空间单元），也应用了网络分析里的中心性变量，也用了</w:t>
      </w:r>
      <w:r>
        <w:rPr>
          <w:rFonts w:hint="eastAsia"/>
        </w:rPr>
        <w:t xml:space="preserve">tree </w:t>
      </w:r>
      <w:r>
        <w:rPr>
          <w:lang w:val="en-US"/>
        </w:rPr>
        <w:t xml:space="preserve">based </w:t>
      </w:r>
      <w:r>
        <w:rPr>
          <w:rFonts w:hint="eastAsia"/>
        </w:rPr>
        <w:t>分类器和</w:t>
      </w:r>
      <w:r>
        <w:rPr>
          <w:rFonts w:hint="eastAsia"/>
        </w:rPr>
        <w:t>shap</w:t>
      </w:r>
      <w:r>
        <w:rPr>
          <w:lang w:val="en-US"/>
        </w:rPr>
        <w:t>.</w:t>
      </w:r>
    </w:p>
    <w:p w14:paraId="5B2CA778" w14:textId="77777777" w:rsidR="00F33FF3" w:rsidRDefault="00F33FF3">
      <w:pPr>
        <w:pStyle w:val="CommentText"/>
        <w:jc w:val="left"/>
      </w:pPr>
    </w:p>
    <w:p w14:paraId="5B219A95" w14:textId="77777777" w:rsidR="00F33FF3" w:rsidRDefault="00F33FF3">
      <w:pPr>
        <w:pStyle w:val="CommentText"/>
        <w:jc w:val="left"/>
      </w:pPr>
      <w:r>
        <w:rPr>
          <w:rFonts w:hint="eastAsia"/>
        </w:rPr>
        <w:t>我们的创新点似乎在于比较了街景特征和网络分析特征这两种方法，谁更有效。</w:t>
      </w:r>
    </w:p>
    <w:p w14:paraId="1FDAF1FA" w14:textId="77777777" w:rsidR="00F33FF3" w:rsidRDefault="00F33FF3" w:rsidP="0064138C">
      <w:pPr>
        <w:pStyle w:val="CommentText"/>
        <w:jc w:val="left"/>
      </w:pPr>
      <w:r>
        <w:rPr>
          <w:rFonts w:hint="eastAsia"/>
        </w:rPr>
        <w:t>以及我们关注的是交叉口的系统性特征。</w:t>
      </w:r>
    </w:p>
  </w:comment>
  <w:comment w:id="247" w:author="_" w:date="2022-12-09T14:31:00Z" w:initials="_">
    <w:p w14:paraId="4128967A" w14:textId="77777777" w:rsidR="005B7B5D" w:rsidRDefault="004B0173" w:rsidP="0064138C">
      <w:pPr>
        <w:pStyle w:val="CommentText"/>
        <w:jc w:val="left"/>
      </w:pPr>
      <w:r>
        <w:rPr>
          <w:rStyle w:val="CommentReference"/>
        </w:rPr>
        <w:annotationRef/>
      </w:r>
      <w:r w:rsidR="005B7B5D">
        <w:t xml:space="preserve">Change to rfpimp library, run for 100 rounds, sort by mean value and show in boxplot. </w:t>
      </w:r>
    </w:p>
  </w:comment>
  <w:comment w:id="248" w:author="_" w:date="2022-12-09T14:35:00Z" w:initials="_">
    <w:p w14:paraId="2CA56106" w14:textId="37878152" w:rsidR="004B0173" w:rsidRDefault="004B0173" w:rsidP="0064138C">
      <w:pPr>
        <w:pStyle w:val="CommentText"/>
        <w:jc w:val="left"/>
      </w:pPr>
      <w:r>
        <w:rPr>
          <w:rStyle w:val="CommentReference"/>
        </w:rPr>
        <w:annotationRef/>
      </w:r>
      <w:r>
        <w:rPr>
          <w:lang w:val="en-US"/>
        </w:rPr>
        <w:t>The variation of ranking for mean values is relatively small, compared to ranking from single test.</w:t>
      </w:r>
    </w:p>
  </w:comment>
  <w:comment w:id="249" w:author="Chen, Huanfa" w:date="2023-02-24T11:38:00Z" w:initials="CH">
    <w:p w14:paraId="17777363" w14:textId="77777777" w:rsidR="00E805C0" w:rsidRDefault="00E805C0" w:rsidP="00A9625A">
      <w:pPr>
        <w:pStyle w:val="CommentText"/>
        <w:jc w:val="left"/>
      </w:pPr>
      <w:r>
        <w:rPr>
          <w:rStyle w:val="CommentReference"/>
        </w:rPr>
        <w:annotationRef/>
      </w:r>
      <w:r>
        <w:rPr>
          <w:lang w:eastAsia="zh-CN"/>
        </w:rPr>
        <w:t>This part can be removed. Focus on the variable important in the big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7B2486" w15:done="0"/>
  <w15:commentEx w15:paraId="57EDC3BE" w15:done="0"/>
  <w15:commentEx w15:paraId="5C9818D9" w15:done="0"/>
  <w15:commentEx w15:paraId="2D1B0A5C" w15:done="0"/>
  <w15:commentEx w15:paraId="042B7BDE" w15:done="0"/>
  <w15:commentEx w15:paraId="548FAF2B" w15:done="0"/>
  <w15:commentEx w15:paraId="04A9B6A8" w15:done="0"/>
  <w15:commentEx w15:paraId="61EBB4B5" w15:done="0"/>
  <w15:commentEx w15:paraId="5055558E" w15:paraIdParent="61EBB4B5" w15:done="0"/>
  <w15:commentEx w15:paraId="257E735D" w15:paraIdParent="61EBB4B5" w15:done="0"/>
  <w15:commentEx w15:paraId="7375A8C8" w15:done="0"/>
  <w15:commentEx w15:paraId="3EFF3942" w15:done="0"/>
  <w15:commentEx w15:paraId="6052A323" w15:done="0"/>
  <w15:commentEx w15:paraId="57B16F71" w15:done="0"/>
  <w15:commentEx w15:paraId="17CF6823" w15:done="0"/>
  <w15:commentEx w15:paraId="6C1582EB" w15:done="0"/>
  <w15:commentEx w15:paraId="000EE203" w15:done="0"/>
  <w15:commentEx w15:paraId="5B3FEEE3" w15:paraIdParent="000EE203" w15:done="0"/>
  <w15:commentEx w15:paraId="25B1B88B" w15:done="0"/>
  <w15:commentEx w15:paraId="226B05EC" w15:done="0"/>
  <w15:commentEx w15:paraId="1998BD53" w15:done="1"/>
  <w15:commentEx w15:paraId="2EC3C88F" w15:done="0"/>
  <w15:commentEx w15:paraId="5559A096" w15:paraIdParent="2EC3C88F" w15:done="0"/>
  <w15:commentEx w15:paraId="1FDAF1FA" w15:paraIdParent="2EC3C88F" w15:done="0"/>
  <w15:commentEx w15:paraId="4128967A" w15:done="0"/>
  <w15:commentEx w15:paraId="2CA56106" w15:paraIdParent="4128967A" w15:done="0"/>
  <w15:commentEx w15:paraId="177773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1AB6" w16cex:dateUtc="2023-02-24T11:15:00Z"/>
  <w16cex:commentExtensible w16cex:durableId="2784A4D2" w16cex:dateUtc="2023-02-01T00:44:00Z"/>
  <w16cex:commentExtensible w16cex:durableId="27A35137" w16cex:dateUtc="2023-02-24T15:07:00Z"/>
  <w16cex:commentExtensible w16cex:durableId="27A3516C" w16cex:dateUtc="2023-02-24T15:08:00Z"/>
  <w16cex:commentExtensible w16cex:durableId="27A322AF" w16cex:dateUtc="2023-02-24T11:49:00Z"/>
  <w16cex:commentExtensible w16cex:durableId="27A322B5" w16cex:dateUtc="2023-02-24T11:49:00Z"/>
  <w16cex:commentExtensible w16cex:durableId="27A320A9" w16cex:dateUtc="2023-02-24T11:40:00Z"/>
  <w16cex:commentExtensible w16cex:durableId="27A31902" w16cex:dateUtc="2023-02-24T11:07:00Z"/>
  <w16cex:commentExtensible w16cex:durableId="27A322F9" w16cex:dateUtc="2023-02-24T11:50:00Z"/>
  <w16cex:commentExtensible w16cex:durableId="27A3239C" w16cex:dateUtc="2023-02-24T11:53:00Z"/>
  <w16cex:commentExtensible w16cex:durableId="27A35085" w16cex:dateUtc="2023-02-24T15:04:00Z"/>
  <w16cex:commentExtensible w16cex:durableId="27A31C53" w16cex:dateUtc="2023-02-24T11:21:00Z"/>
  <w16cex:commentExtensible w16cex:durableId="27A33B8F" w16cex:dateUtc="2023-02-24T13:35:00Z"/>
  <w16cex:commentExtensible w16cex:durableId="27A33B9C" w16cex:dateUtc="2023-02-24T13:35:00Z"/>
  <w16cex:commentExtensible w16cex:durableId="27A33D58" w16cex:dateUtc="2023-02-24T13:42:00Z"/>
  <w16cex:commentExtensible w16cex:durableId="27A33D05" w16cex:dateUtc="2023-02-24T13:41:00Z"/>
  <w16cex:commentExtensible w16cex:durableId="277FA218" w16cex:dateUtc="2023-01-28T05:31:00Z"/>
  <w16cex:commentExtensible w16cex:durableId="27A319B7" w16cex:dateUtc="2023-02-24T11:10:00Z"/>
  <w16cex:commentExtensible w16cex:durableId="27A319F9" w16cex:dateUtc="2023-02-24T11:11:00Z"/>
  <w16cex:commentExtensible w16cex:durableId="27A31A1E" w16cex:dateUtc="2023-02-24T11:12:00Z"/>
  <w16cex:commentExtensible w16cex:durableId="27251BCB" w16cex:dateUtc="2022-11-20T21:34:00Z"/>
  <w16cex:commentExtensible w16cex:durableId="271B52F2" w16cex:dateUtc="2022-11-13T11:26:00Z"/>
  <w16cex:commentExtensible w16cex:durableId="2723F5CF" w16cex:dateUtc="2022-11-20T00:39:00Z"/>
  <w16cex:commentExtensible w16cex:durableId="2723F69D" w16cex:dateUtc="2022-11-20T00:43:00Z"/>
  <w16cex:commentExtensible w16cex:durableId="273DC52E" w16cex:dateUtc="2022-12-09T14:31:00Z"/>
  <w16cex:commentExtensible w16cex:durableId="273DC62C" w16cex:dateUtc="2022-12-09T14:35:00Z"/>
  <w16cex:commentExtensible w16cex:durableId="27A32053" w16cex:dateUtc="2023-02-24T1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7B2486" w16cid:durableId="27A31AB6"/>
  <w16cid:commentId w16cid:paraId="57EDC3BE" w16cid:durableId="2784A4D2"/>
  <w16cid:commentId w16cid:paraId="5C9818D9" w16cid:durableId="27A35137"/>
  <w16cid:commentId w16cid:paraId="2D1B0A5C" w16cid:durableId="27A3516C"/>
  <w16cid:commentId w16cid:paraId="042B7BDE" w16cid:durableId="27A322AF"/>
  <w16cid:commentId w16cid:paraId="548FAF2B" w16cid:durableId="27A322B5"/>
  <w16cid:commentId w16cid:paraId="04A9B6A8" w16cid:durableId="27A320A9"/>
  <w16cid:commentId w16cid:paraId="61EBB4B5" w16cid:durableId="27A31902"/>
  <w16cid:commentId w16cid:paraId="5055558E" w16cid:durableId="27A322F9"/>
  <w16cid:commentId w16cid:paraId="257E735D" w16cid:durableId="27A3239C"/>
  <w16cid:commentId w16cid:paraId="7375A8C8" w16cid:durableId="27A35085"/>
  <w16cid:commentId w16cid:paraId="3EFF3942" w16cid:durableId="27A31C53"/>
  <w16cid:commentId w16cid:paraId="6052A323" w16cid:durableId="27A33B8F"/>
  <w16cid:commentId w16cid:paraId="57B16F71" w16cid:durableId="27A33B9C"/>
  <w16cid:commentId w16cid:paraId="17CF6823" w16cid:durableId="27A33D58"/>
  <w16cid:commentId w16cid:paraId="6C1582EB" w16cid:durableId="27A33D05"/>
  <w16cid:commentId w16cid:paraId="000EE203" w16cid:durableId="277FA218"/>
  <w16cid:commentId w16cid:paraId="5B3FEEE3" w16cid:durableId="27A319B7"/>
  <w16cid:commentId w16cid:paraId="25B1B88B" w16cid:durableId="27A319F9"/>
  <w16cid:commentId w16cid:paraId="226B05EC" w16cid:durableId="27A31A1E"/>
  <w16cid:commentId w16cid:paraId="1998BD53" w16cid:durableId="27251BCB"/>
  <w16cid:commentId w16cid:paraId="2EC3C88F" w16cid:durableId="271B52F2"/>
  <w16cid:commentId w16cid:paraId="5559A096" w16cid:durableId="2723F5CF"/>
  <w16cid:commentId w16cid:paraId="1FDAF1FA" w16cid:durableId="2723F69D"/>
  <w16cid:commentId w16cid:paraId="4128967A" w16cid:durableId="273DC52E"/>
  <w16cid:commentId w16cid:paraId="2CA56106" w16cid:durableId="273DC62C"/>
  <w16cid:commentId w16cid:paraId="17777363" w16cid:durableId="27A320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B5AA5" w14:textId="77777777" w:rsidR="00C4559A" w:rsidRDefault="00C4559A" w:rsidP="00D400C6">
      <w:pPr>
        <w:spacing w:line="240" w:lineRule="auto"/>
      </w:pPr>
      <w:r>
        <w:separator/>
      </w:r>
    </w:p>
  </w:endnote>
  <w:endnote w:type="continuationSeparator" w:id="0">
    <w:p w14:paraId="33E28A59" w14:textId="77777777" w:rsidR="00C4559A" w:rsidRDefault="00C4559A" w:rsidP="00D400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A19B" w14:textId="0C6DFF35" w:rsidR="00CF34C5" w:rsidRDefault="00CF34C5" w:rsidP="00E96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3ED8">
      <w:rPr>
        <w:rStyle w:val="PageNumber"/>
      </w:rPr>
      <w:t>1</w:t>
    </w:r>
    <w:r>
      <w:rPr>
        <w:rStyle w:val="PageNumber"/>
      </w:rPr>
      <w:fldChar w:fldCharType="end"/>
    </w:r>
  </w:p>
  <w:p w14:paraId="28DBAB39" w14:textId="77777777" w:rsidR="00CF34C5" w:rsidRDefault="00CF34C5" w:rsidP="008C6D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483A8" w14:textId="77777777" w:rsidR="00CF34C5" w:rsidRDefault="00CF34C5" w:rsidP="00E96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21</w:t>
    </w:r>
    <w:r>
      <w:rPr>
        <w:rStyle w:val="PageNumber"/>
      </w:rPr>
      <w:fldChar w:fldCharType="end"/>
    </w:r>
  </w:p>
  <w:p w14:paraId="11EBC7E8" w14:textId="77777777" w:rsidR="00CF34C5" w:rsidRDefault="00CF34C5" w:rsidP="008964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F18C4" w14:textId="77777777" w:rsidR="00C4559A" w:rsidRDefault="00C4559A" w:rsidP="00D400C6">
      <w:pPr>
        <w:spacing w:line="240" w:lineRule="auto"/>
      </w:pPr>
      <w:r>
        <w:separator/>
      </w:r>
    </w:p>
  </w:footnote>
  <w:footnote w:type="continuationSeparator" w:id="0">
    <w:p w14:paraId="3406E381" w14:textId="77777777" w:rsidR="00C4559A" w:rsidRDefault="00C4559A" w:rsidP="00D400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EF6"/>
    <w:multiLevelType w:val="hybridMultilevel"/>
    <w:tmpl w:val="84A4076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B78F9"/>
    <w:multiLevelType w:val="hybridMultilevel"/>
    <w:tmpl w:val="27346A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18790B"/>
    <w:multiLevelType w:val="hybridMultilevel"/>
    <w:tmpl w:val="E8965F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B97901"/>
    <w:multiLevelType w:val="multilevel"/>
    <w:tmpl w:val="D764CEA8"/>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lvlText w:val="(%5)"/>
      <w:lvlJc w:val="left"/>
      <w:pPr>
        <w:tabs>
          <w:tab w:val="num" w:pos="0"/>
        </w:tabs>
        <w:ind w:left="708" w:hanging="708"/>
      </w:pPr>
      <w:rPr>
        <w:rFonts w:hint="eastAsia"/>
      </w:rPr>
    </w:lvl>
    <w:lvl w:ilvl="5">
      <w:start w:val="1"/>
      <w:numFmt w:val="lowerLetter"/>
      <w:lvlText w:val="(%6)"/>
      <w:lvlJc w:val="left"/>
      <w:pPr>
        <w:tabs>
          <w:tab w:val="num" w:pos="711"/>
        </w:tabs>
        <w:ind w:left="2127" w:hanging="708"/>
      </w:pPr>
      <w:rPr>
        <w:rFonts w:hint="eastAsia"/>
      </w:rPr>
    </w:lvl>
    <w:lvl w:ilvl="6">
      <w:start w:val="1"/>
      <w:numFmt w:val="lowerRoman"/>
      <w:lvlText w:val="(%7)"/>
      <w:lvlJc w:val="left"/>
      <w:pPr>
        <w:tabs>
          <w:tab w:val="num" w:pos="0"/>
        </w:tabs>
        <w:ind w:left="2124" w:hanging="708"/>
      </w:pPr>
      <w:rPr>
        <w:rFonts w:hint="eastAsia"/>
      </w:rPr>
    </w:lvl>
    <w:lvl w:ilvl="7">
      <w:start w:val="1"/>
      <w:numFmt w:val="lowerLetter"/>
      <w:lvlText w:val="(%8)"/>
      <w:lvlJc w:val="left"/>
      <w:pPr>
        <w:tabs>
          <w:tab w:val="num" w:pos="0"/>
        </w:tabs>
        <w:ind w:left="2832" w:hanging="708"/>
      </w:pPr>
      <w:rPr>
        <w:rFonts w:hint="eastAsia"/>
      </w:rPr>
    </w:lvl>
    <w:lvl w:ilvl="8">
      <w:start w:val="1"/>
      <w:numFmt w:val="lowerRoman"/>
      <w:lvlText w:val="(%9)"/>
      <w:lvlJc w:val="left"/>
      <w:pPr>
        <w:tabs>
          <w:tab w:val="num" w:pos="0"/>
        </w:tabs>
        <w:ind w:left="3540" w:hanging="708"/>
      </w:pPr>
      <w:rPr>
        <w:rFonts w:hint="eastAsia"/>
      </w:rPr>
    </w:lvl>
  </w:abstractNum>
  <w:abstractNum w:abstractNumId="4" w15:restartNumberingAfterBreak="0">
    <w:nsid w:val="118D0217"/>
    <w:multiLevelType w:val="hybridMultilevel"/>
    <w:tmpl w:val="B7F0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AF3E9E"/>
    <w:multiLevelType w:val="hybridMultilevel"/>
    <w:tmpl w:val="A12EEE06"/>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D212FB"/>
    <w:multiLevelType w:val="hybridMultilevel"/>
    <w:tmpl w:val="9FFE6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15F6F"/>
    <w:multiLevelType w:val="multilevel"/>
    <w:tmpl w:val="05E0B0CE"/>
    <w:lvl w:ilvl="0">
      <w:start w:val="1"/>
      <w:numFmt w:val="decimal"/>
      <w:pStyle w:val="Heading1"/>
      <w:lvlText w:val="%1."/>
      <w:lvlJc w:val="left"/>
      <w:pPr>
        <w:ind w:left="360" w:hanging="360"/>
      </w:pPr>
      <w:rPr>
        <w:rFonts w:hint="eastAsia"/>
      </w:rPr>
    </w:lvl>
    <w:lvl w:ilvl="1">
      <w:start w:val="1"/>
      <w:numFmt w:val="decimal"/>
      <w:pStyle w:val="Heading2"/>
      <w:lvlText w:val="%1.%2."/>
      <w:lvlJc w:val="left"/>
      <w:pPr>
        <w:ind w:left="792" w:hanging="432"/>
      </w:pPr>
      <w:rPr>
        <w:rFonts w:hint="eastAsia"/>
      </w:rPr>
    </w:lvl>
    <w:lvl w:ilvl="2">
      <w:start w:val="1"/>
      <w:numFmt w:val="decimal"/>
      <w:pStyle w:val="Heading3"/>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8" w15:restartNumberingAfterBreak="0">
    <w:nsid w:val="39813D13"/>
    <w:multiLevelType w:val="hybridMultilevel"/>
    <w:tmpl w:val="A56A3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4069BA"/>
    <w:multiLevelType w:val="multilevel"/>
    <w:tmpl w:val="B96CE3B6"/>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lvlText w:val="(%5)"/>
      <w:lvlJc w:val="left"/>
      <w:pPr>
        <w:tabs>
          <w:tab w:val="num" w:pos="0"/>
        </w:tabs>
        <w:ind w:left="708" w:hanging="708"/>
      </w:pPr>
      <w:rPr>
        <w:rFonts w:hint="eastAsia"/>
      </w:rPr>
    </w:lvl>
    <w:lvl w:ilvl="5">
      <w:start w:val="1"/>
      <w:numFmt w:val="lowerLetter"/>
      <w:lvlText w:val="(%6)"/>
      <w:lvlJc w:val="left"/>
      <w:pPr>
        <w:tabs>
          <w:tab w:val="num" w:pos="711"/>
        </w:tabs>
        <w:ind w:left="2127" w:hanging="708"/>
      </w:pPr>
      <w:rPr>
        <w:rFonts w:hint="eastAsia"/>
      </w:rPr>
    </w:lvl>
    <w:lvl w:ilvl="6">
      <w:start w:val="1"/>
      <w:numFmt w:val="lowerRoman"/>
      <w:lvlText w:val="(%7)"/>
      <w:lvlJc w:val="left"/>
      <w:pPr>
        <w:tabs>
          <w:tab w:val="num" w:pos="0"/>
        </w:tabs>
        <w:ind w:left="2124" w:hanging="708"/>
      </w:pPr>
      <w:rPr>
        <w:rFonts w:hint="eastAsia"/>
      </w:rPr>
    </w:lvl>
    <w:lvl w:ilvl="7">
      <w:start w:val="1"/>
      <w:numFmt w:val="lowerLetter"/>
      <w:lvlText w:val="(%8)"/>
      <w:lvlJc w:val="left"/>
      <w:pPr>
        <w:tabs>
          <w:tab w:val="num" w:pos="0"/>
        </w:tabs>
        <w:ind w:left="2832" w:hanging="708"/>
      </w:pPr>
      <w:rPr>
        <w:rFonts w:hint="eastAsia"/>
      </w:rPr>
    </w:lvl>
    <w:lvl w:ilvl="8">
      <w:start w:val="1"/>
      <w:numFmt w:val="lowerRoman"/>
      <w:lvlText w:val="(%9)"/>
      <w:lvlJc w:val="left"/>
      <w:pPr>
        <w:tabs>
          <w:tab w:val="num" w:pos="0"/>
        </w:tabs>
        <w:ind w:left="3540" w:hanging="708"/>
      </w:pPr>
      <w:rPr>
        <w:rFonts w:hint="eastAsia"/>
      </w:rPr>
    </w:lvl>
  </w:abstractNum>
  <w:abstractNum w:abstractNumId="11" w15:restartNumberingAfterBreak="0">
    <w:nsid w:val="58FD2547"/>
    <w:multiLevelType w:val="hybridMultilevel"/>
    <w:tmpl w:val="9BAEFB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3328B8"/>
    <w:multiLevelType w:val="multilevel"/>
    <w:tmpl w:val="85E635A0"/>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pStyle w:val="Heading5"/>
      <w:lvlText w:val="(%5)"/>
      <w:lvlJc w:val="left"/>
      <w:pPr>
        <w:tabs>
          <w:tab w:val="num" w:pos="0"/>
        </w:tabs>
        <w:ind w:left="708" w:hanging="708"/>
      </w:pPr>
      <w:rPr>
        <w:rFonts w:hint="eastAsia"/>
      </w:rPr>
    </w:lvl>
    <w:lvl w:ilvl="5">
      <w:start w:val="1"/>
      <w:numFmt w:val="lowerLetter"/>
      <w:pStyle w:val="Heading6"/>
      <w:lvlText w:val="(%6)"/>
      <w:lvlJc w:val="left"/>
      <w:pPr>
        <w:tabs>
          <w:tab w:val="num" w:pos="711"/>
        </w:tabs>
        <w:ind w:left="2127" w:hanging="708"/>
      </w:pPr>
      <w:rPr>
        <w:rFonts w:hint="eastAsia"/>
      </w:rPr>
    </w:lvl>
    <w:lvl w:ilvl="6">
      <w:start w:val="1"/>
      <w:numFmt w:val="lowerRoman"/>
      <w:pStyle w:val="Heading7"/>
      <w:lvlText w:val="(%7)"/>
      <w:lvlJc w:val="left"/>
      <w:pPr>
        <w:tabs>
          <w:tab w:val="num" w:pos="0"/>
        </w:tabs>
        <w:ind w:left="2124" w:hanging="708"/>
      </w:pPr>
      <w:rPr>
        <w:rFonts w:hint="eastAsia"/>
      </w:rPr>
    </w:lvl>
    <w:lvl w:ilvl="7">
      <w:start w:val="1"/>
      <w:numFmt w:val="lowerLetter"/>
      <w:pStyle w:val="Heading8"/>
      <w:lvlText w:val="(%8)"/>
      <w:lvlJc w:val="left"/>
      <w:pPr>
        <w:tabs>
          <w:tab w:val="num" w:pos="0"/>
        </w:tabs>
        <w:ind w:left="2832" w:hanging="708"/>
      </w:pPr>
      <w:rPr>
        <w:rFonts w:hint="eastAsia"/>
      </w:rPr>
    </w:lvl>
    <w:lvl w:ilvl="8">
      <w:start w:val="1"/>
      <w:numFmt w:val="lowerRoman"/>
      <w:pStyle w:val="Heading9"/>
      <w:lvlText w:val="(%9)"/>
      <w:lvlJc w:val="left"/>
      <w:pPr>
        <w:tabs>
          <w:tab w:val="num" w:pos="0"/>
        </w:tabs>
        <w:ind w:left="3540" w:hanging="708"/>
      </w:pPr>
      <w:rPr>
        <w:rFonts w:hint="eastAsia"/>
      </w:rPr>
    </w:lvl>
  </w:abstractNum>
  <w:abstractNum w:abstractNumId="14" w15:restartNumberingAfterBreak="0">
    <w:nsid w:val="6D227C43"/>
    <w:multiLevelType w:val="hybridMultilevel"/>
    <w:tmpl w:val="27346A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9E5137C"/>
    <w:multiLevelType w:val="hybridMultilevel"/>
    <w:tmpl w:val="27346A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853885923">
    <w:abstractNumId w:val="9"/>
  </w:num>
  <w:num w:numId="2" w16cid:durableId="2134710785">
    <w:abstractNumId w:val="12"/>
  </w:num>
  <w:num w:numId="3" w16cid:durableId="1449550384">
    <w:abstractNumId w:val="7"/>
  </w:num>
  <w:num w:numId="4" w16cid:durableId="701370043">
    <w:abstractNumId w:val="3"/>
  </w:num>
  <w:num w:numId="5" w16cid:durableId="449280567">
    <w:abstractNumId w:val="13"/>
  </w:num>
  <w:num w:numId="6" w16cid:durableId="1085226873">
    <w:abstractNumId w:val="10"/>
  </w:num>
  <w:num w:numId="7" w16cid:durableId="2035763763">
    <w:abstractNumId w:val="11"/>
  </w:num>
  <w:num w:numId="8" w16cid:durableId="1998872352">
    <w:abstractNumId w:val="4"/>
  </w:num>
  <w:num w:numId="9" w16cid:durableId="1671326022">
    <w:abstractNumId w:val="2"/>
  </w:num>
  <w:num w:numId="10" w16cid:durableId="514224379">
    <w:abstractNumId w:val="6"/>
  </w:num>
  <w:num w:numId="11" w16cid:durableId="1860703813">
    <w:abstractNumId w:val="15"/>
  </w:num>
  <w:num w:numId="12" w16cid:durableId="1107389538">
    <w:abstractNumId w:val="1"/>
  </w:num>
  <w:num w:numId="13" w16cid:durableId="1175921047">
    <w:abstractNumId w:val="7"/>
  </w:num>
  <w:num w:numId="14" w16cid:durableId="19360856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63723391">
    <w:abstractNumId w:val="14"/>
  </w:num>
  <w:num w:numId="16" w16cid:durableId="2066442239">
    <w:abstractNumId w:val="13"/>
  </w:num>
  <w:num w:numId="17" w16cid:durableId="2140145340">
    <w:abstractNumId w:val="7"/>
  </w:num>
  <w:num w:numId="18" w16cid:durableId="1123959940">
    <w:abstractNumId w:val="7"/>
  </w:num>
  <w:num w:numId="19" w16cid:durableId="1844007664">
    <w:abstractNumId w:val="7"/>
  </w:num>
  <w:num w:numId="20" w16cid:durableId="1976567775">
    <w:abstractNumId w:val="7"/>
  </w:num>
  <w:num w:numId="21" w16cid:durableId="370806318">
    <w:abstractNumId w:val="7"/>
  </w:num>
  <w:num w:numId="22" w16cid:durableId="793251522">
    <w:abstractNumId w:val="7"/>
  </w:num>
  <w:num w:numId="23" w16cid:durableId="681397283">
    <w:abstractNumId w:val="7"/>
  </w:num>
  <w:num w:numId="24" w16cid:durableId="62218961">
    <w:abstractNumId w:val="8"/>
  </w:num>
  <w:num w:numId="25" w16cid:durableId="2147233062">
    <w:abstractNumId w:val="0"/>
  </w:num>
  <w:num w:numId="26" w16cid:durableId="1814835705">
    <w:abstractNumId w:val="5"/>
  </w:num>
  <w:num w:numId="27" w16cid:durableId="1070081134">
    <w:abstractNumId w:val="7"/>
  </w:num>
  <w:num w:numId="28" w16cid:durableId="1074081711">
    <w:abstractNumId w:val="7"/>
  </w:num>
  <w:num w:numId="29" w16cid:durableId="766115866">
    <w:abstractNumId w:val="7"/>
  </w:num>
  <w:num w:numId="30" w16cid:durableId="787510279">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Huanfa">
    <w15:presenceInfo w15:providerId="AD" w15:userId="S::uceshc0@ucl.ac.uk::6a5f4bac-2732-4d15-8689-842c6c9ecf2d"/>
  </w15:person>
  <w15:person w15:author="_">
    <w15:presenceInfo w15:providerId="None" w15:userId="_"/>
  </w15:person>
  <w15:person w15:author="Zicheng">
    <w15:presenceInfo w15:providerId="None" w15:userId="Zich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attachedTemplate r:id="rId1"/>
  <w:linkStyles/>
  <w:trackRevisions/>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wNDE3NjMxNjc2NzA2NDFU0lEKTi0uzszPAykwMjSrBQDC4suqLgAAAA=="/>
  </w:docVars>
  <w:rsids>
    <w:rsidRoot w:val="00CE4EB6"/>
    <w:rsid w:val="0000099D"/>
    <w:rsid w:val="00000E7C"/>
    <w:rsid w:val="000021C7"/>
    <w:rsid w:val="00002DC6"/>
    <w:rsid w:val="00003033"/>
    <w:rsid w:val="00003C89"/>
    <w:rsid w:val="00004DFB"/>
    <w:rsid w:val="0000565F"/>
    <w:rsid w:val="00005876"/>
    <w:rsid w:val="00005C7E"/>
    <w:rsid w:val="000067F4"/>
    <w:rsid w:val="00006D86"/>
    <w:rsid w:val="00007A4A"/>
    <w:rsid w:val="00007CC2"/>
    <w:rsid w:val="00010416"/>
    <w:rsid w:val="00010575"/>
    <w:rsid w:val="00010897"/>
    <w:rsid w:val="00010F55"/>
    <w:rsid w:val="000114FD"/>
    <w:rsid w:val="000115C3"/>
    <w:rsid w:val="000116CE"/>
    <w:rsid w:val="000116F2"/>
    <w:rsid w:val="000137E4"/>
    <w:rsid w:val="00013C42"/>
    <w:rsid w:val="000144C9"/>
    <w:rsid w:val="00014871"/>
    <w:rsid w:val="00014FAA"/>
    <w:rsid w:val="000152D2"/>
    <w:rsid w:val="00015551"/>
    <w:rsid w:val="0001646E"/>
    <w:rsid w:val="0001656C"/>
    <w:rsid w:val="00020229"/>
    <w:rsid w:val="0002112C"/>
    <w:rsid w:val="000211B8"/>
    <w:rsid w:val="000216E9"/>
    <w:rsid w:val="00021CD8"/>
    <w:rsid w:val="00021D89"/>
    <w:rsid w:val="000223AA"/>
    <w:rsid w:val="000227E6"/>
    <w:rsid w:val="000235EC"/>
    <w:rsid w:val="00023CA4"/>
    <w:rsid w:val="00023D40"/>
    <w:rsid w:val="0002409A"/>
    <w:rsid w:val="00024761"/>
    <w:rsid w:val="00025798"/>
    <w:rsid w:val="00025EFA"/>
    <w:rsid w:val="000262EC"/>
    <w:rsid w:val="00026804"/>
    <w:rsid w:val="000268D1"/>
    <w:rsid w:val="00027092"/>
    <w:rsid w:val="000278A4"/>
    <w:rsid w:val="00027DEE"/>
    <w:rsid w:val="000306AE"/>
    <w:rsid w:val="00030DA4"/>
    <w:rsid w:val="00033769"/>
    <w:rsid w:val="00033986"/>
    <w:rsid w:val="00033B55"/>
    <w:rsid w:val="00033D96"/>
    <w:rsid w:val="00035B54"/>
    <w:rsid w:val="000361A0"/>
    <w:rsid w:val="00036459"/>
    <w:rsid w:val="0003652D"/>
    <w:rsid w:val="00036F40"/>
    <w:rsid w:val="0003746F"/>
    <w:rsid w:val="00037880"/>
    <w:rsid w:val="00037EBB"/>
    <w:rsid w:val="000404D0"/>
    <w:rsid w:val="00041095"/>
    <w:rsid w:val="000417C4"/>
    <w:rsid w:val="00042BE2"/>
    <w:rsid w:val="00042DEF"/>
    <w:rsid w:val="00043211"/>
    <w:rsid w:val="000433F1"/>
    <w:rsid w:val="000435A5"/>
    <w:rsid w:val="00043916"/>
    <w:rsid w:val="00043B2C"/>
    <w:rsid w:val="00044593"/>
    <w:rsid w:val="000457D7"/>
    <w:rsid w:val="00046716"/>
    <w:rsid w:val="00046FCE"/>
    <w:rsid w:val="000472AC"/>
    <w:rsid w:val="00047CC5"/>
    <w:rsid w:val="00050246"/>
    <w:rsid w:val="000507A3"/>
    <w:rsid w:val="000507D7"/>
    <w:rsid w:val="00050B6A"/>
    <w:rsid w:val="00051A59"/>
    <w:rsid w:val="00052331"/>
    <w:rsid w:val="00052BF3"/>
    <w:rsid w:val="00053220"/>
    <w:rsid w:val="000533D8"/>
    <w:rsid w:val="00053588"/>
    <w:rsid w:val="00053644"/>
    <w:rsid w:val="00053EA1"/>
    <w:rsid w:val="00054094"/>
    <w:rsid w:val="000541E9"/>
    <w:rsid w:val="000549B9"/>
    <w:rsid w:val="00055178"/>
    <w:rsid w:val="00056368"/>
    <w:rsid w:val="00056937"/>
    <w:rsid w:val="00057802"/>
    <w:rsid w:val="00057AF7"/>
    <w:rsid w:val="00057D49"/>
    <w:rsid w:val="0006047D"/>
    <w:rsid w:val="00060897"/>
    <w:rsid w:val="00061458"/>
    <w:rsid w:val="000616B1"/>
    <w:rsid w:val="00061DA6"/>
    <w:rsid w:val="00062080"/>
    <w:rsid w:val="00062203"/>
    <w:rsid w:val="0006223A"/>
    <w:rsid w:val="00062548"/>
    <w:rsid w:val="000634EA"/>
    <w:rsid w:val="00063FE6"/>
    <w:rsid w:val="000643DA"/>
    <w:rsid w:val="00064BDC"/>
    <w:rsid w:val="00065068"/>
    <w:rsid w:val="000652FF"/>
    <w:rsid w:val="000653D2"/>
    <w:rsid w:val="0006565D"/>
    <w:rsid w:val="00065ABC"/>
    <w:rsid w:val="00065C0F"/>
    <w:rsid w:val="00065CA4"/>
    <w:rsid w:val="000667BA"/>
    <w:rsid w:val="0006695A"/>
    <w:rsid w:val="00067C1C"/>
    <w:rsid w:val="00070C91"/>
    <w:rsid w:val="0007193E"/>
    <w:rsid w:val="00072857"/>
    <w:rsid w:val="00072CAB"/>
    <w:rsid w:val="00072F91"/>
    <w:rsid w:val="00073986"/>
    <w:rsid w:val="000739B2"/>
    <w:rsid w:val="00073DB0"/>
    <w:rsid w:val="00073F5E"/>
    <w:rsid w:val="00074214"/>
    <w:rsid w:val="00074981"/>
    <w:rsid w:val="00074DB5"/>
    <w:rsid w:val="00074F24"/>
    <w:rsid w:val="000750BC"/>
    <w:rsid w:val="000751AC"/>
    <w:rsid w:val="000756C4"/>
    <w:rsid w:val="0007589D"/>
    <w:rsid w:val="00075BE8"/>
    <w:rsid w:val="00075FDA"/>
    <w:rsid w:val="00076B20"/>
    <w:rsid w:val="00076F4F"/>
    <w:rsid w:val="00080DB2"/>
    <w:rsid w:val="000810AD"/>
    <w:rsid w:val="000815CA"/>
    <w:rsid w:val="00081878"/>
    <w:rsid w:val="0008187F"/>
    <w:rsid w:val="0008188F"/>
    <w:rsid w:val="00081B8C"/>
    <w:rsid w:val="00081C4F"/>
    <w:rsid w:val="00081FD0"/>
    <w:rsid w:val="000820E7"/>
    <w:rsid w:val="0008233B"/>
    <w:rsid w:val="00082B2C"/>
    <w:rsid w:val="00082F92"/>
    <w:rsid w:val="00083B38"/>
    <w:rsid w:val="00083EA7"/>
    <w:rsid w:val="00083F12"/>
    <w:rsid w:val="00083F96"/>
    <w:rsid w:val="00084408"/>
    <w:rsid w:val="00084488"/>
    <w:rsid w:val="00084CAB"/>
    <w:rsid w:val="0008512F"/>
    <w:rsid w:val="00085439"/>
    <w:rsid w:val="00085589"/>
    <w:rsid w:val="0008579F"/>
    <w:rsid w:val="000857C3"/>
    <w:rsid w:val="0008656B"/>
    <w:rsid w:val="00086597"/>
    <w:rsid w:val="00086A86"/>
    <w:rsid w:val="00086FCF"/>
    <w:rsid w:val="00087E09"/>
    <w:rsid w:val="00090595"/>
    <w:rsid w:val="000906FA"/>
    <w:rsid w:val="000912BE"/>
    <w:rsid w:val="0009171E"/>
    <w:rsid w:val="000921E0"/>
    <w:rsid w:val="000924F2"/>
    <w:rsid w:val="000925F2"/>
    <w:rsid w:val="00092874"/>
    <w:rsid w:val="0009358A"/>
    <w:rsid w:val="00094933"/>
    <w:rsid w:val="000950E3"/>
    <w:rsid w:val="000952E5"/>
    <w:rsid w:val="00096959"/>
    <w:rsid w:val="00096AE9"/>
    <w:rsid w:val="00097778"/>
    <w:rsid w:val="000A06C3"/>
    <w:rsid w:val="000A09DD"/>
    <w:rsid w:val="000A11C4"/>
    <w:rsid w:val="000A17A0"/>
    <w:rsid w:val="000A185C"/>
    <w:rsid w:val="000A1966"/>
    <w:rsid w:val="000A1B43"/>
    <w:rsid w:val="000A2420"/>
    <w:rsid w:val="000A2591"/>
    <w:rsid w:val="000A27F0"/>
    <w:rsid w:val="000A36DC"/>
    <w:rsid w:val="000A3EBF"/>
    <w:rsid w:val="000A4FEB"/>
    <w:rsid w:val="000A6460"/>
    <w:rsid w:val="000A67BB"/>
    <w:rsid w:val="000A68EF"/>
    <w:rsid w:val="000A6D0F"/>
    <w:rsid w:val="000A7CED"/>
    <w:rsid w:val="000A7D7E"/>
    <w:rsid w:val="000A7E71"/>
    <w:rsid w:val="000A7FC6"/>
    <w:rsid w:val="000B1006"/>
    <w:rsid w:val="000B1546"/>
    <w:rsid w:val="000B1A18"/>
    <w:rsid w:val="000B2206"/>
    <w:rsid w:val="000B2C45"/>
    <w:rsid w:val="000B31D8"/>
    <w:rsid w:val="000B34FD"/>
    <w:rsid w:val="000B3561"/>
    <w:rsid w:val="000B35D7"/>
    <w:rsid w:val="000B3EA6"/>
    <w:rsid w:val="000B49A1"/>
    <w:rsid w:val="000B5112"/>
    <w:rsid w:val="000B5BF5"/>
    <w:rsid w:val="000B7CCD"/>
    <w:rsid w:val="000B7EAA"/>
    <w:rsid w:val="000C035A"/>
    <w:rsid w:val="000C0669"/>
    <w:rsid w:val="000C08D6"/>
    <w:rsid w:val="000C0985"/>
    <w:rsid w:val="000C15DE"/>
    <w:rsid w:val="000C162D"/>
    <w:rsid w:val="000C25E3"/>
    <w:rsid w:val="000C3138"/>
    <w:rsid w:val="000C3179"/>
    <w:rsid w:val="000C3F65"/>
    <w:rsid w:val="000C440A"/>
    <w:rsid w:val="000C46E3"/>
    <w:rsid w:val="000C4AA2"/>
    <w:rsid w:val="000C4B7F"/>
    <w:rsid w:val="000C4D83"/>
    <w:rsid w:val="000C5955"/>
    <w:rsid w:val="000C5DA4"/>
    <w:rsid w:val="000C5DC4"/>
    <w:rsid w:val="000C7F19"/>
    <w:rsid w:val="000D0121"/>
    <w:rsid w:val="000D0920"/>
    <w:rsid w:val="000D19EC"/>
    <w:rsid w:val="000D2179"/>
    <w:rsid w:val="000D24A5"/>
    <w:rsid w:val="000D2733"/>
    <w:rsid w:val="000D2BB2"/>
    <w:rsid w:val="000D3018"/>
    <w:rsid w:val="000D33FA"/>
    <w:rsid w:val="000D44F2"/>
    <w:rsid w:val="000D49E3"/>
    <w:rsid w:val="000D4A0D"/>
    <w:rsid w:val="000D4F66"/>
    <w:rsid w:val="000D5B97"/>
    <w:rsid w:val="000D6493"/>
    <w:rsid w:val="000D687F"/>
    <w:rsid w:val="000D7129"/>
    <w:rsid w:val="000E033C"/>
    <w:rsid w:val="000E05F8"/>
    <w:rsid w:val="000E0618"/>
    <w:rsid w:val="000E10AC"/>
    <w:rsid w:val="000E142B"/>
    <w:rsid w:val="000E1C8E"/>
    <w:rsid w:val="000E2242"/>
    <w:rsid w:val="000E22DD"/>
    <w:rsid w:val="000E2610"/>
    <w:rsid w:val="000E2772"/>
    <w:rsid w:val="000E31B4"/>
    <w:rsid w:val="000E34F3"/>
    <w:rsid w:val="000E3692"/>
    <w:rsid w:val="000E3D65"/>
    <w:rsid w:val="000E3F2D"/>
    <w:rsid w:val="000E3F30"/>
    <w:rsid w:val="000E3FFC"/>
    <w:rsid w:val="000E46B7"/>
    <w:rsid w:val="000E46B9"/>
    <w:rsid w:val="000E4D88"/>
    <w:rsid w:val="000E4EB3"/>
    <w:rsid w:val="000E5A48"/>
    <w:rsid w:val="000E6434"/>
    <w:rsid w:val="000E6513"/>
    <w:rsid w:val="000E69C7"/>
    <w:rsid w:val="000E6BFC"/>
    <w:rsid w:val="000E71A9"/>
    <w:rsid w:val="000F0758"/>
    <w:rsid w:val="000F0DBF"/>
    <w:rsid w:val="000F109C"/>
    <w:rsid w:val="000F13C5"/>
    <w:rsid w:val="000F2565"/>
    <w:rsid w:val="000F28D8"/>
    <w:rsid w:val="000F297D"/>
    <w:rsid w:val="000F33C9"/>
    <w:rsid w:val="000F35C6"/>
    <w:rsid w:val="000F46E4"/>
    <w:rsid w:val="000F4889"/>
    <w:rsid w:val="000F55BF"/>
    <w:rsid w:val="000F6640"/>
    <w:rsid w:val="000F7611"/>
    <w:rsid w:val="000F7AD0"/>
    <w:rsid w:val="000F7B6E"/>
    <w:rsid w:val="00100D22"/>
    <w:rsid w:val="0010102E"/>
    <w:rsid w:val="001014A4"/>
    <w:rsid w:val="00101998"/>
    <w:rsid w:val="00101D76"/>
    <w:rsid w:val="0010243A"/>
    <w:rsid w:val="00102571"/>
    <w:rsid w:val="00103177"/>
    <w:rsid w:val="001033E8"/>
    <w:rsid w:val="00103D88"/>
    <w:rsid w:val="00103E36"/>
    <w:rsid w:val="00106098"/>
    <w:rsid w:val="001062E6"/>
    <w:rsid w:val="00106D38"/>
    <w:rsid w:val="001074F2"/>
    <w:rsid w:val="00110398"/>
    <w:rsid w:val="001105B5"/>
    <w:rsid w:val="00110863"/>
    <w:rsid w:val="00110891"/>
    <w:rsid w:val="001110AA"/>
    <w:rsid w:val="00112BF4"/>
    <w:rsid w:val="001137E7"/>
    <w:rsid w:val="00113C22"/>
    <w:rsid w:val="00114448"/>
    <w:rsid w:val="00114FEE"/>
    <w:rsid w:val="0011555A"/>
    <w:rsid w:val="00115AE5"/>
    <w:rsid w:val="00115B9A"/>
    <w:rsid w:val="0011639A"/>
    <w:rsid w:val="0011652F"/>
    <w:rsid w:val="001167FC"/>
    <w:rsid w:val="00117029"/>
    <w:rsid w:val="00117863"/>
    <w:rsid w:val="0012068E"/>
    <w:rsid w:val="00120892"/>
    <w:rsid w:val="00121397"/>
    <w:rsid w:val="001213DC"/>
    <w:rsid w:val="00121BEE"/>
    <w:rsid w:val="0012252C"/>
    <w:rsid w:val="0012353C"/>
    <w:rsid w:val="0012392B"/>
    <w:rsid w:val="00123D43"/>
    <w:rsid w:val="00123D4A"/>
    <w:rsid w:val="00123E98"/>
    <w:rsid w:val="00123F25"/>
    <w:rsid w:val="001245D3"/>
    <w:rsid w:val="0012464D"/>
    <w:rsid w:val="00124679"/>
    <w:rsid w:val="0012546F"/>
    <w:rsid w:val="00125510"/>
    <w:rsid w:val="00125596"/>
    <w:rsid w:val="00125D1E"/>
    <w:rsid w:val="00125EEC"/>
    <w:rsid w:val="00126711"/>
    <w:rsid w:val="001267F3"/>
    <w:rsid w:val="00127872"/>
    <w:rsid w:val="00130752"/>
    <w:rsid w:val="0013076D"/>
    <w:rsid w:val="00130877"/>
    <w:rsid w:val="0013104C"/>
    <w:rsid w:val="0013153F"/>
    <w:rsid w:val="001326D4"/>
    <w:rsid w:val="001329CE"/>
    <w:rsid w:val="00133BA9"/>
    <w:rsid w:val="001340CB"/>
    <w:rsid w:val="00134836"/>
    <w:rsid w:val="00134E0A"/>
    <w:rsid w:val="00135A63"/>
    <w:rsid w:val="001369E7"/>
    <w:rsid w:val="00136EE9"/>
    <w:rsid w:val="001373CE"/>
    <w:rsid w:val="001375B9"/>
    <w:rsid w:val="00137A2F"/>
    <w:rsid w:val="00137DD1"/>
    <w:rsid w:val="001409A8"/>
    <w:rsid w:val="00141239"/>
    <w:rsid w:val="001417CA"/>
    <w:rsid w:val="001420E2"/>
    <w:rsid w:val="001428FB"/>
    <w:rsid w:val="001430AA"/>
    <w:rsid w:val="00143A37"/>
    <w:rsid w:val="00143B1A"/>
    <w:rsid w:val="00143C9C"/>
    <w:rsid w:val="00143DC2"/>
    <w:rsid w:val="001444FC"/>
    <w:rsid w:val="001449BA"/>
    <w:rsid w:val="00145757"/>
    <w:rsid w:val="00145B74"/>
    <w:rsid w:val="00145CC1"/>
    <w:rsid w:val="00146734"/>
    <w:rsid w:val="00146B52"/>
    <w:rsid w:val="0014756F"/>
    <w:rsid w:val="00147C6A"/>
    <w:rsid w:val="00150672"/>
    <w:rsid w:val="00152EB0"/>
    <w:rsid w:val="0015301D"/>
    <w:rsid w:val="0015393D"/>
    <w:rsid w:val="00153FCD"/>
    <w:rsid w:val="0015417A"/>
    <w:rsid w:val="00154796"/>
    <w:rsid w:val="00155042"/>
    <w:rsid w:val="0015573B"/>
    <w:rsid w:val="00155BE3"/>
    <w:rsid w:val="00155C19"/>
    <w:rsid w:val="00156134"/>
    <w:rsid w:val="00156AC5"/>
    <w:rsid w:val="00157503"/>
    <w:rsid w:val="00160E1A"/>
    <w:rsid w:val="001610E3"/>
    <w:rsid w:val="00161177"/>
    <w:rsid w:val="00161300"/>
    <w:rsid w:val="00161350"/>
    <w:rsid w:val="001616FD"/>
    <w:rsid w:val="00161D9C"/>
    <w:rsid w:val="0016203A"/>
    <w:rsid w:val="0016216B"/>
    <w:rsid w:val="0016294A"/>
    <w:rsid w:val="00162D7E"/>
    <w:rsid w:val="00162DCF"/>
    <w:rsid w:val="0016330B"/>
    <w:rsid w:val="00163BB8"/>
    <w:rsid w:val="0016544F"/>
    <w:rsid w:val="001669EF"/>
    <w:rsid w:val="001670A9"/>
    <w:rsid w:val="001676E7"/>
    <w:rsid w:val="00170269"/>
    <w:rsid w:val="001703A8"/>
    <w:rsid w:val="0017102B"/>
    <w:rsid w:val="0017113D"/>
    <w:rsid w:val="0017153F"/>
    <w:rsid w:val="00171F8E"/>
    <w:rsid w:val="0017267E"/>
    <w:rsid w:val="00173E30"/>
    <w:rsid w:val="00173F67"/>
    <w:rsid w:val="00174419"/>
    <w:rsid w:val="0017553F"/>
    <w:rsid w:val="00175951"/>
    <w:rsid w:val="00175BB0"/>
    <w:rsid w:val="001764F6"/>
    <w:rsid w:val="0017680D"/>
    <w:rsid w:val="00176F83"/>
    <w:rsid w:val="0017733B"/>
    <w:rsid w:val="0017749A"/>
    <w:rsid w:val="00177674"/>
    <w:rsid w:val="001777F1"/>
    <w:rsid w:val="001778C8"/>
    <w:rsid w:val="00177CD2"/>
    <w:rsid w:val="00180A75"/>
    <w:rsid w:val="00180B0C"/>
    <w:rsid w:val="00180E38"/>
    <w:rsid w:val="0018109E"/>
    <w:rsid w:val="001815B1"/>
    <w:rsid w:val="00182188"/>
    <w:rsid w:val="0018274F"/>
    <w:rsid w:val="00182BD5"/>
    <w:rsid w:val="001841FF"/>
    <w:rsid w:val="00184CE5"/>
    <w:rsid w:val="00185A79"/>
    <w:rsid w:val="00186ABE"/>
    <w:rsid w:val="00187082"/>
    <w:rsid w:val="001870FC"/>
    <w:rsid w:val="00187545"/>
    <w:rsid w:val="001875F4"/>
    <w:rsid w:val="00187795"/>
    <w:rsid w:val="00187B53"/>
    <w:rsid w:val="0019025F"/>
    <w:rsid w:val="0019046A"/>
    <w:rsid w:val="00191319"/>
    <w:rsid w:val="0019176E"/>
    <w:rsid w:val="00191AF6"/>
    <w:rsid w:val="00191F51"/>
    <w:rsid w:val="0019214D"/>
    <w:rsid w:val="0019237F"/>
    <w:rsid w:val="001928E5"/>
    <w:rsid w:val="001931C8"/>
    <w:rsid w:val="001935A8"/>
    <w:rsid w:val="0019367C"/>
    <w:rsid w:val="00193C14"/>
    <w:rsid w:val="001943CF"/>
    <w:rsid w:val="0019700E"/>
    <w:rsid w:val="0019719C"/>
    <w:rsid w:val="001971A0"/>
    <w:rsid w:val="001974BE"/>
    <w:rsid w:val="00197660"/>
    <w:rsid w:val="00197ABC"/>
    <w:rsid w:val="001A0BE7"/>
    <w:rsid w:val="001A1E63"/>
    <w:rsid w:val="001A3506"/>
    <w:rsid w:val="001A39FC"/>
    <w:rsid w:val="001A3A0E"/>
    <w:rsid w:val="001A3B6B"/>
    <w:rsid w:val="001A3BB5"/>
    <w:rsid w:val="001A4821"/>
    <w:rsid w:val="001A5035"/>
    <w:rsid w:val="001A5280"/>
    <w:rsid w:val="001A5827"/>
    <w:rsid w:val="001A5992"/>
    <w:rsid w:val="001A6090"/>
    <w:rsid w:val="001A6397"/>
    <w:rsid w:val="001A654D"/>
    <w:rsid w:val="001A698F"/>
    <w:rsid w:val="001A6DEF"/>
    <w:rsid w:val="001A74CB"/>
    <w:rsid w:val="001A77FC"/>
    <w:rsid w:val="001A7987"/>
    <w:rsid w:val="001A7AD5"/>
    <w:rsid w:val="001A7B88"/>
    <w:rsid w:val="001B0877"/>
    <w:rsid w:val="001B0A99"/>
    <w:rsid w:val="001B0C6B"/>
    <w:rsid w:val="001B10FD"/>
    <w:rsid w:val="001B1123"/>
    <w:rsid w:val="001B164A"/>
    <w:rsid w:val="001B18C0"/>
    <w:rsid w:val="001B1C9C"/>
    <w:rsid w:val="001B1D4E"/>
    <w:rsid w:val="001B1E73"/>
    <w:rsid w:val="001B2261"/>
    <w:rsid w:val="001B29BD"/>
    <w:rsid w:val="001B2B25"/>
    <w:rsid w:val="001B2CE9"/>
    <w:rsid w:val="001B2EF4"/>
    <w:rsid w:val="001B3946"/>
    <w:rsid w:val="001B3DD7"/>
    <w:rsid w:val="001B42AD"/>
    <w:rsid w:val="001B53F7"/>
    <w:rsid w:val="001B58A4"/>
    <w:rsid w:val="001B6048"/>
    <w:rsid w:val="001B6085"/>
    <w:rsid w:val="001B699C"/>
    <w:rsid w:val="001B72EB"/>
    <w:rsid w:val="001B74CB"/>
    <w:rsid w:val="001B7CB3"/>
    <w:rsid w:val="001C007A"/>
    <w:rsid w:val="001C1764"/>
    <w:rsid w:val="001C1C8B"/>
    <w:rsid w:val="001C1D89"/>
    <w:rsid w:val="001C1F2C"/>
    <w:rsid w:val="001C2D25"/>
    <w:rsid w:val="001C3413"/>
    <w:rsid w:val="001C384E"/>
    <w:rsid w:val="001C4C71"/>
    <w:rsid w:val="001C4F2A"/>
    <w:rsid w:val="001C501B"/>
    <w:rsid w:val="001C5507"/>
    <w:rsid w:val="001C5B8F"/>
    <w:rsid w:val="001C6270"/>
    <w:rsid w:val="001C62D8"/>
    <w:rsid w:val="001C6E8D"/>
    <w:rsid w:val="001C6FB1"/>
    <w:rsid w:val="001C7586"/>
    <w:rsid w:val="001C7A89"/>
    <w:rsid w:val="001C7B64"/>
    <w:rsid w:val="001C7BE1"/>
    <w:rsid w:val="001D08B1"/>
    <w:rsid w:val="001D0B86"/>
    <w:rsid w:val="001D0E0E"/>
    <w:rsid w:val="001D0E36"/>
    <w:rsid w:val="001D0F25"/>
    <w:rsid w:val="001D17F1"/>
    <w:rsid w:val="001D1838"/>
    <w:rsid w:val="001D18FA"/>
    <w:rsid w:val="001D2473"/>
    <w:rsid w:val="001D2836"/>
    <w:rsid w:val="001D2AD5"/>
    <w:rsid w:val="001D2D5C"/>
    <w:rsid w:val="001D4033"/>
    <w:rsid w:val="001D42A2"/>
    <w:rsid w:val="001D55F0"/>
    <w:rsid w:val="001D6005"/>
    <w:rsid w:val="001D6060"/>
    <w:rsid w:val="001D6254"/>
    <w:rsid w:val="001D6ADC"/>
    <w:rsid w:val="001D7485"/>
    <w:rsid w:val="001E0804"/>
    <w:rsid w:val="001E1C77"/>
    <w:rsid w:val="001E1DE4"/>
    <w:rsid w:val="001E2547"/>
    <w:rsid w:val="001E274E"/>
    <w:rsid w:val="001E3841"/>
    <w:rsid w:val="001E3C0A"/>
    <w:rsid w:val="001E4F78"/>
    <w:rsid w:val="001E5A38"/>
    <w:rsid w:val="001E5CD0"/>
    <w:rsid w:val="001E63E8"/>
    <w:rsid w:val="001E68E5"/>
    <w:rsid w:val="001E6966"/>
    <w:rsid w:val="001E6EA2"/>
    <w:rsid w:val="001E72E9"/>
    <w:rsid w:val="001E762F"/>
    <w:rsid w:val="001E774B"/>
    <w:rsid w:val="001F05F0"/>
    <w:rsid w:val="001F1A88"/>
    <w:rsid w:val="001F288C"/>
    <w:rsid w:val="001F2C8E"/>
    <w:rsid w:val="001F30DD"/>
    <w:rsid w:val="001F3BC1"/>
    <w:rsid w:val="001F4D0A"/>
    <w:rsid w:val="001F5737"/>
    <w:rsid w:val="001F7370"/>
    <w:rsid w:val="001F75F5"/>
    <w:rsid w:val="001F78D1"/>
    <w:rsid w:val="001F7F39"/>
    <w:rsid w:val="002000FD"/>
    <w:rsid w:val="002004E2"/>
    <w:rsid w:val="00201D6E"/>
    <w:rsid w:val="002037BA"/>
    <w:rsid w:val="002039B3"/>
    <w:rsid w:val="00203CDF"/>
    <w:rsid w:val="0020443C"/>
    <w:rsid w:val="00204892"/>
    <w:rsid w:val="002048C5"/>
    <w:rsid w:val="00204B79"/>
    <w:rsid w:val="002051A3"/>
    <w:rsid w:val="002053CB"/>
    <w:rsid w:val="00205F33"/>
    <w:rsid w:val="002066DD"/>
    <w:rsid w:val="00207392"/>
    <w:rsid w:val="0021018B"/>
    <w:rsid w:val="002101F5"/>
    <w:rsid w:val="002108DE"/>
    <w:rsid w:val="002111CD"/>
    <w:rsid w:val="002119FA"/>
    <w:rsid w:val="0021238A"/>
    <w:rsid w:val="002124AB"/>
    <w:rsid w:val="00213E8C"/>
    <w:rsid w:val="00213EF3"/>
    <w:rsid w:val="002148E8"/>
    <w:rsid w:val="00215B2A"/>
    <w:rsid w:val="002161AF"/>
    <w:rsid w:val="00216A16"/>
    <w:rsid w:val="00217043"/>
    <w:rsid w:val="002170AD"/>
    <w:rsid w:val="002178AA"/>
    <w:rsid w:val="002178CA"/>
    <w:rsid w:val="0022005E"/>
    <w:rsid w:val="00220ACF"/>
    <w:rsid w:val="0022176A"/>
    <w:rsid w:val="00221CA3"/>
    <w:rsid w:val="00222100"/>
    <w:rsid w:val="00222248"/>
    <w:rsid w:val="002229CE"/>
    <w:rsid w:val="0022462C"/>
    <w:rsid w:val="002251B0"/>
    <w:rsid w:val="0022574B"/>
    <w:rsid w:val="0022593F"/>
    <w:rsid w:val="002261BE"/>
    <w:rsid w:val="00226679"/>
    <w:rsid w:val="00227C7E"/>
    <w:rsid w:val="00231CFD"/>
    <w:rsid w:val="0023296B"/>
    <w:rsid w:val="00233240"/>
    <w:rsid w:val="0023336E"/>
    <w:rsid w:val="002333A1"/>
    <w:rsid w:val="002341C6"/>
    <w:rsid w:val="00234680"/>
    <w:rsid w:val="00234B93"/>
    <w:rsid w:val="00234DB8"/>
    <w:rsid w:val="0023567B"/>
    <w:rsid w:val="00235E72"/>
    <w:rsid w:val="0023630B"/>
    <w:rsid w:val="00236355"/>
    <w:rsid w:val="00236AE9"/>
    <w:rsid w:val="00236B6D"/>
    <w:rsid w:val="0023749B"/>
    <w:rsid w:val="002378E7"/>
    <w:rsid w:val="00237AC5"/>
    <w:rsid w:val="00237F10"/>
    <w:rsid w:val="002407FC"/>
    <w:rsid w:val="00241170"/>
    <w:rsid w:val="0024142B"/>
    <w:rsid w:val="00243A73"/>
    <w:rsid w:val="00243F0B"/>
    <w:rsid w:val="00243FB3"/>
    <w:rsid w:val="00244763"/>
    <w:rsid w:val="002447DF"/>
    <w:rsid w:val="00244F91"/>
    <w:rsid w:val="002456A8"/>
    <w:rsid w:val="002457D3"/>
    <w:rsid w:val="00245908"/>
    <w:rsid w:val="002461FA"/>
    <w:rsid w:val="002467A4"/>
    <w:rsid w:val="00246AA9"/>
    <w:rsid w:val="00246D1B"/>
    <w:rsid w:val="00246DE2"/>
    <w:rsid w:val="00246FCF"/>
    <w:rsid w:val="00247160"/>
    <w:rsid w:val="002479C4"/>
    <w:rsid w:val="00247C4A"/>
    <w:rsid w:val="002501AF"/>
    <w:rsid w:val="00250968"/>
    <w:rsid w:val="002510F2"/>
    <w:rsid w:val="002519DD"/>
    <w:rsid w:val="00251BE9"/>
    <w:rsid w:val="002522B0"/>
    <w:rsid w:val="0025252B"/>
    <w:rsid w:val="00253939"/>
    <w:rsid w:val="00253EF2"/>
    <w:rsid w:val="00254C7D"/>
    <w:rsid w:val="00255730"/>
    <w:rsid w:val="00255C1E"/>
    <w:rsid w:val="00255C5E"/>
    <w:rsid w:val="00256147"/>
    <w:rsid w:val="0025614C"/>
    <w:rsid w:val="00256AD3"/>
    <w:rsid w:val="00256CC7"/>
    <w:rsid w:val="002574D5"/>
    <w:rsid w:val="002578EA"/>
    <w:rsid w:val="00257C2D"/>
    <w:rsid w:val="00257D5D"/>
    <w:rsid w:val="00260016"/>
    <w:rsid w:val="00260B46"/>
    <w:rsid w:val="002611C1"/>
    <w:rsid w:val="002613D7"/>
    <w:rsid w:val="00261678"/>
    <w:rsid w:val="00261B9B"/>
    <w:rsid w:val="00262192"/>
    <w:rsid w:val="00262635"/>
    <w:rsid w:val="00262EC8"/>
    <w:rsid w:val="00263834"/>
    <w:rsid w:val="00263BE4"/>
    <w:rsid w:val="002652A9"/>
    <w:rsid w:val="00266095"/>
    <w:rsid w:val="00266D41"/>
    <w:rsid w:val="00270499"/>
    <w:rsid w:val="00270ADE"/>
    <w:rsid w:val="00271397"/>
    <w:rsid w:val="002715EE"/>
    <w:rsid w:val="00271A30"/>
    <w:rsid w:val="002727AB"/>
    <w:rsid w:val="00272899"/>
    <w:rsid w:val="00273064"/>
    <w:rsid w:val="002730CA"/>
    <w:rsid w:val="0027337C"/>
    <w:rsid w:val="002737D1"/>
    <w:rsid w:val="002737FD"/>
    <w:rsid w:val="00273C97"/>
    <w:rsid w:val="00274ADB"/>
    <w:rsid w:val="002750EA"/>
    <w:rsid w:val="002753AE"/>
    <w:rsid w:val="00275F5C"/>
    <w:rsid w:val="00277D7A"/>
    <w:rsid w:val="00280487"/>
    <w:rsid w:val="0028072A"/>
    <w:rsid w:val="002809ED"/>
    <w:rsid w:val="0028114D"/>
    <w:rsid w:val="00281303"/>
    <w:rsid w:val="0028137A"/>
    <w:rsid w:val="00281955"/>
    <w:rsid w:val="00281EC6"/>
    <w:rsid w:val="002826A5"/>
    <w:rsid w:val="00282A93"/>
    <w:rsid w:val="00282BDE"/>
    <w:rsid w:val="00282F93"/>
    <w:rsid w:val="002837F3"/>
    <w:rsid w:val="00283A83"/>
    <w:rsid w:val="00283D77"/>
    <w:rsid w:val="00284870"/>
    <w:rsid w:val="00284FE0"/>
    <w:rsid w:val="0028570D"/>
    <w:rsid w:val="00285D78"/>
    <w:rsid w:val="00286513"/>
    <w:rsid w:val="00287BD9"/>
    <w:rsid w:val="00287F2E"/>
    <w:rsid w:val="00290550"/>
    <w:rsid w:val="00290CF4"/>
    <w:rsid w:val="00291079"/>
    <w:rsid w:val="00291217"/>
    <w:rsid w:val="00291499"/>
    <w:rsid w:val="00292EC2"/>
    <w:rsid w:val="00292EE4"/>
    <w:rsid w:val="0029303D"/>
    <w:rsid w:val="002932DB"/>
    <w:rsid w:val="002933B7"/>
    <w:rsid w:val="00293A7A"/>
    <w:rsid w:val="00293FFA"/>
    <w:rsid w:val="00294101"/>
    <w:rsid w:val="002942A4"/>
    <w:rsid w:val="00294694"/>
    <w:rsid w:val="00294A49"/>
    <w:rsid w:val="00294D0F"/>
    <w:rsid w:val="002953DF"/>
    <w:rsid w:val="00295DB1"/>
    <w:rsid w:val="00296371"/>
    <w:rsid w:val="00296D17"/>
    <w:rsid w:val="00297213"/>
    <w:rsid w:val="002972BE"/>
    <w:rsid w:val="002974C7"/>
    <w:rsid w:val="0029782E"/>
    <w:rsid w:val="002979FE"/>
    <w:rsid w:val="00297C92"/>
    <w:rsid w:val="002A0A3D"/>
    <w:rsid w:val="002A0CFC"/>
    <w:rsid w:val="002A0E56"/>
    <w:rsid w:val="002A107B"/>
    <w:rsid w:val="002A1D3C"/>
    <w:rsid w:val="002A1E36"/>
    <w:rsid w:val="002A207E"/>
    <w:rsid w:val="002A25E0"/>
    <w:rsid w:val="002A2F23"/>
    <w:rsid w:val="002A33F2"/>
    <w:rsid w:val="002A3563"/>
    <w:rsid w:val="002A48BF"/>
    <w:rsid w:val="002A4D6C"/>
    <w:rsid w:val="002A4DA5"/>
    <w:rsid w:val="002A508C"/>
    <w:rsid w:val="002A53EE"/>
    <w:rsid w:val="002A5639"/>
    <w:rsid w:val="002A5840"/>
    <w:rsid w:val="002A7335"/>
    <w:rsid w:val="002A7968"/>
    <w:rsid w:val="002B05D2"/>
    <w:rsid w:val="002B11F5"/>
    <w:rsid w:val="002B13D6"/>
    <w:rsid w:val="002B1634"/>
    <w:rsid w:val="002B23A6"/>
    <w:rsid w:val="002B2710"/>
    <w:rsid w:val="002B30DA"/>
    <w:rsid w:val="002B3217"/>
    <w:rsid w:val="002B37B5"/>
    <w:rsid w:val="002B4B85"/>
    <w:rsid w:val="002B4BAA"/>
    <w:rsid w:val="002B4FFA"/>
    <w:rsid w:val="002B53B6"/>
    <w:rsid w:val="002B5835"/>
    <w:rsid w:val="002B595D"/>
    <w:rsid w:val="002B60E2"/>
    <w:rsid w:val="002B6CB7"/>
    <w:rsid w:val="002B71B3"/>
    <w:rsid w:val="002B7282"/>
    <w:rsid w:val="002B7ED2"/>
    <w:rsid w:val="002B7EE0"/>
    <w:rsid w:val="002C07DC"/>
    <w:rsid w:val="002C0846"/>
    <w:rsid w:val="002C0D7B"/>
    <w:rsid w:val="002C0F46"/>
    <w:rsid w:val="002C127B"/>
    <w:rsid w:val="002C12D3"/>
    <w:rsid w:val="002C1DED"/>
    <w:rsid w:val="002C1E30"/>
    <w:rsid w:val="002C1E49"/>
    <w:rsid w:val="002C1F0A"/>
    <w:rsid w:val="002C2032"/>
    <w:rsid w:val="002C207A"/>
    <w:rsid w:val="002C2338"/>
    <w:rsid w:val="002C2441"/>
    <w:rsid w:val="002C2D6D"/>
    <w:rsid w:val="002C31F0"/>
    <w:rsid w:val="002C330B"/>
    <w:rsid w:val="002C3562"/>
    <w:rsid w:val="002C36FB"/>
    <w:rsid w:val="002C4911"/>
    <w:rsid w:val="002C5434"/>
    <w:rsid w:val="002C5E59"/>
    <w:rsid w:val="002C67D2"/>
    <w:rsid w:val="002C6AA5"/>
    <w:rsid w:val="002C77C5"/>
    <w:rsid w:val="002C7FD2"/>
    <w:rsid w:val="002D1555"/>
    <w:rsid w:val="002D1949"/>
    <w:rsid w:val="002D2ED8"/>
    <w:rsid w:val="002D3AB5"/>
    <w:rsid w:val="002D418E"/>
    <w:rsid w:val="002D50CB"/>
    <w:rsid w:val="002D5604"/>
    <w:rsid w:val="002D5DAB"/>
    <w:rsid w:val="002D61EF"/>
    <w:rsid w:val="002D75A7"/>
    <w:rsid w:val="002D7E20"/>
    <w:rsid w:val="002E0D42"/>
    <w:rsid w:val="002E1014"/>
    <w:rsid w:val="002E1038"/>
    <w:rsid w:val="002E1868"/>
    <w:rsid w:val="002E1DAF"/>
    <w:rsid w:val="002E1EC6"/>
    <w:rsid w:val="002E20DA"/>
    <w:rsid w:val="002E2379"/>
    <w:rsid w:val="002E302B"/>
    <w:rsid w:val="002E30D4"/>
    <w:rsid w:val="002E3144"/>
    <w:rsid w:val="002E3231"/>
    <w:rsid w:val="002E3B5F"/>
    <w:rsid w:val="002E401C"/>
    <w:rsid w:val="002E4581"/>
    <w:rsid w:val="002E5411"/>
    <w:rsid w:val="002E60DE"/>
    <w:rsid w:val="002E6357"/>
    <w:rsid w:val="002E65E2"/>
    <w:rsid w:val="002E6642"/>
    <w:rsid w:val="002F01C8"/>
    <w:rsid w:val="002F08AD"/>
    <w:rsid w:val="002F0FA2"/>
    <w:rsid w:val="002F1F8F"/>
    <w:rsid w:val="002F20D3"/>
    <w:rsid w:val="002F2303"/>
    <w:rsid w:val="002F245F"/>
    <w:rsid w:val="002F27C3"/>
    <w:rsid w:val="002F3394"/>
    <w:rsid w:val="002F39A5"/>
    <w:rsid w:val="002F39E2"/>
    <w:rsid w:val="002F3A48"/>
    <w:rsid w:val="002F3B78"/>
    <w:rsid w:val="002F3EB5"/>
    <w:rsid w:val="002F3F46"/>
    <w:rsid w:val="002F4CC9"/>
    <w:rsid w:val="002F5061"/>
    <w:rsid w:val="002F5BC8"/>
    <w:rsid w:val="002F61D6"/>
    <w:rsid w:val="002F6904"/>
    <w:rsid w:val="002F73E8"/>
    <w:rsid w:val="002F749D"/>
    <w:rsid w:val="002F7DDB"/>
    <w:rsid w:val="002F7F26"/>
    <w:rsid w:val="00300272"/>
    <w:rsid w:val="0030073A"/>
    <w:rsid w:val="003015DE"/>
    <w:rsid w:val="0030165C"/>
    <w:rsid w:val="003024E3"/>
    <w:rsid w:val="00302C86"/>
    <w:rsid w:val="003035FE"/>
    <w:rsid w:val="00303776"/>
    <w:rsid w:val="003038FE"/>
    <w:rsid w:val="00303AB5"/>
    <w:rsid w:val="00303CBB"/>
    <w:rsid w:val="00304296"/>
    <w:rsid w:val="0030443E"/>
    <w:rsid w:val="00304911"/>
    <w:rsid w:val="00304B49"/>
    <w:rsid w:val="00305082"/>
    <w:rsid w:val="003052D2"/>
    <w:rsid w:val="00305EB1"/>
    <w:rsid w:val="0030653D"/>
    <w:rsid w:val="00306C3F"/>
    <w:rsid w:val="00307C7F"/>
    <w:rsid w:val="00307DFA"/>
    <w:rsid w:val="00307ED7"/>
    <w:rsid w:val="00310ABB"/>
    <w:rsid w:val="00311241"/>
    <w:rsid w:val="00312404"/>
    <w:rsid w:val="003127E5"/>
    <w:rsid w:val="00313892"/>
    <w:rsid w:val="0031427B"/>
    <w:rsid w:val="003142DF"/>
    <w:rsid w:val="00314623"/>
    <w:rsid w:val="0031485E"/>
    <w:rsid w:val="00315A8A"/>
    <w:rsid w:val="00316765"/>
    <w:rsid w:val="00316D6F"/>
    <w:rsid w:val="003176B2"/>
    <w:rsid w:val="00317961"/>
    <w:rsid w:val="00317BF1"/>
    <w:rsid w:val="003210AC"/>
    <w:rsid w:val="00321478"/>
    <w:rsid w:val="0032183B"/>
    <w:rsid w:val="0032213D"/>
    <w:rsid w:val="003221B9"/>
    <w:rsid w:val="0032269C"/>
    <w:rsid w:val="00323389"/>
    <w:rsid w:val="0032340A"/>
    <w:rsid w:val="003249B5"/>
    <w:rsid w:val="003249D1"/>
    <w:rsid w:val="00324B5F"/>
    <w:rsid w:val="00325FE8"/>
    <w:rsid w:val="0032605C"/>
    <w:rsid w:val="0032626D"/>
    <w:rsid w:val="003264E4"/>
    <w:rsid w:val="00326768"/>
    <w:rsid w:val="003267ED"/>
    <w:rsid w:val="00326C70"/>
    <w:rsid w:val="0032723A"/>
    <w:rsid w:val="00327987"/>
    <w:rsid w:val="003302B3"/>
    <w:rsid w:val="003303E2"/>
    <w:rsid w:val="003316A5"/>
    <w:rsid w:val="00331ABF"/>
    <w:rsid w:val="00331F97"/>
    <w:rsid w:val="003327A1"/>
    <w:rsid w:val="00332974"/>
    <w:rsid w:val="00332BFD"/>
    <w:rsid w:val="00333828"/>
    <w:rsid w:val="00334047"/>
    <w:rsid w:val="003344D1"/>
    <w:rsid w:val="0033491A"/>
    <w:rsid w:val="003349C9"/>
    <w:rsid w:val="00334DA6"/>
    <w:rsid w:val="00334EC5"/>
    <w:rsid w:val="0033511B"/>
    <w:rsid w:val="003352C6"/>
    <w:rsid w:val="00335806"/>
    <w:rsid w:val="00335C6D"/>
    <w:rsid w:val="00336901"/>
    <w:rsid w:val="00336B4B"/>
    <w:rsid w:val="00336E33"/>
    <w:rsid w:val="00336E39"/>
    <w:rsid w:val="00336EE5"/>
    <w:rsid w:val="00336F56"/>
    <w:rsid w:val="00337056"/>
    <w:rsid w:val="00337237"/>
    <w:rsid w:val="003377E4"/>
    <w:rsid w:val="00337C08"/>
    <w:rsid w:val="00337D80"/>
    <w:rsid w:val="00337FE0"/>
    <w:rsid w:val="003401B5"/>
    <w:rsid w:val="00341977"/>
    <w:rsid w:val="00341D2F"/>
    <w:rsid w:val="00342A1C"/>
    <w:rsid w:val="00342F13"/>
    <w:rsid w:val="00343AAD"/>
    <w:rsid w:val="00343CA7"/>
    <w:rsid w:val="003442F7"/>
    <w:rsid w:val="0034512E"/>
    <w:rsid w:val="003451D8"/>
    <w:rsid w:val="003454C3"/>
    <w:rsid w:val="003460C9"/>
    <w:rsid w:val="00346323"/>
    <w:rsid w:val="00346523"/>
    <w:rsid w:val="00347201"/>
    <w:rsid w:val="00347891"/>
    <w:rsid w:val="0035009C"/>
    <w:rsid w:val="0035013D"/>
    <w:rsid w:val="003501D8"/>
    <w:rsid w:val="003503AC"/>
    <w:rsid w:val="003509EA"/>
    <w:rsid w:val="00351269"/>
    <w:rsid w:val="00351E98"/>
    <w:rsid w:val="00352045"/>
    <w:rsid w:val="00352BAF"/>
    <w:rsid w:val="00352D28"/>
    <w:rsid w:val="0035340C"/>
    <w:rsid w:val="00354210"/>
    <w:rsid w:val="003542D3"/>
    <w:rsid w:val="00354A98"/>
    <w:rsid w:val="00355056"/>
    <w:rsid w:val="003553C7"/>
    <w:rsid w:val="00356950"/>
    <w:rsid w:val="0035769F"/>
    <w:rsid w:val="003576D2"/>
    <w:rsid w:val="003579F4"/>
    <w:rsid w:val="00357AC4"/>
    <w:rsid w:val="00357BE8"/>
    <w:rsid w:val="00357CBC"/>
    <w:rsid w:val="00357CCF"/>
    <w:rsid w:val="003603CF"/>
    <w:rsid w:val="00360826"/>
    <w:rsid w:val="00360907"/>
    <w:rsid w:val="00360AF9"/>
    <w:rsid w:val="003614A6"/>
    <w:rsid w:val="00362163"/>
    <w:rsid w:val="003627AC"/>
    <w:rsid w:val="00362C0F"/>
    <w:rsid w:val="00363083"/>
    <w:rsid w:val="00363505"/>
    <w:rsid w:val="00363BC3"/>
    <w:rsid w:val="00363C29"/>
    <w:rsid w:val="003640D2"/>
    <w:rsid w:val="0036411E"/>
    <w:rsid w:val="0036456D"/>
    <w:rsid w:val="00364C03"/>
    <w:rsid w:val="00365FE8"/>
    <w:rsid w:val="00366676"/>
    <w:rsid w:val="00366861"/>
    <w:rsid w:val="003670FE"/>
    <w:rsid w:val="00367A51"/>
    <w:rsid w:val="00367A54"/>
    <w:rsid w:val="00367AA8"/>
    <w:rsid w:val="00370BB2"/>
    <w:rsid w:val="00371188"/>
    <w:rsid w:val="00371C53"/>
    <w:rsid w:val="00372ADE"/>
    <w:rsid w:val="0037337F"/>
    <w:rsid w:val="00373768"/>
    <w:rsid w:val="00373F12"/>
    <w:rsid w:val="0037415F"/>
    <w:rsid w:val="003745CB"/>
    <w:rsid w:val="00374A16"/>
    <w:rsid w:val="003754F0"/>
    <w:rsid w:val="0037553D"/>
    <w:rsid w:val="00375E5A"/>
    <w:rsid w:val="00376075"/>
    <w:rsid w:val="003767B1"/>
    <w:rsid w:val="00376BB8"/>
    <w:rsid w:val="00376C79"/>
    <w:rsid w:val="00376E12"/>
    <w:rsid w:val="003774FD"/>
    <w:rsid w:val="00377B24"/>
    <w:rsid w:val="00377D49"/>
    <w:rsid w:val="00377EEC"/>
    <w:rsid w:val="003803D8"/>
    <w:rsid w:val="00380ABE"/>
    <w:rsid w:val="003815CC"/>
    <w:rsid w:val="00381ED8"/>
    <w:rsid w:val="00381F7C"/>
    <w:rsid w:val="00382540"/>
    <w:rsid w:val="0038278C"/>
    <w:rsid w:val="003829EB"/>
    <w:rsid w:val="00382B63"/>
    <w:rsid w:val="003834E3"/>
    <w:rsid w:val="003835E1"/>
    <w:rsid w:val="00384DF6"/>
    <w:rsid w:val="00385070"/>
    <w:rsid w:val="00385EA6"/>
    <w:rsid w:val="003868A3"/>
    <w:rsid w:val="003869AF"/>
    <w:rsid w:val="00386F8F"/>
    <w:rsid w:val="00387274"/>
    <w:rsid w:val="00387890"/>
    <w:rsid w:val="00387F93"/>
    <w:rsid w:val="00390761"/>
    <w:rsid w:val="00392866"/>
    <w:rsid w:val="00392E8C"/>
    <w:rsid w:val="0039305C"/>
    <w:rsid w:val="00393239"/>
    <w:rsid w:val="00393BD1"/>
    <w:rsid w:val="003941D1"/>
    <w:rsid w:val="003944A9"/>
    <w:rsid w:val="003958B5"/>
    <w:rsid w:val="00395CDE"/>
    <w:rsid w:val="00396324"/>
    <w:rsid w:val="003967F7"/>
    <w:rsid w:val="00396E2B"/>
    <w:rsid w:val="00397066"/>
    <w:rsid w:val="003971F6"/>
    <w:rsid w:val="003A01A7"/>
    <w:rsid w:val="003A0325"/>
    <w:rsid w:val="003A07CB"/>
    <w:rsid w:val="003A107D"/>
    <w:rsid w:val="003A1220"/>
    <w:rsid w:val="003A125E"/>
    <w:rsid w:val="003A13E9"/>
    <w:rsid w:val="003A1944"/>
    <w:rsid w:val="003A3171"/>
    <w:rsid w:val="003A353E"/>
    <w:rsid w:val="003A38C1"/>
    <w:rsid w:val="003A5A06"/>
    <w:rsid w:val="003A7218"/>
    <w:rsid w:val="003A7950"/>
    <w:rsid w:val="003A7C51"/>
    <w:rsid w:val="003A7C63"/>
    <w:rsid w:val="003B0334"/>
    <w:rsid w:val="003B05D7"/>
    <w:rsid w:val="003B16EF"/>
    <w:rsid w:val="003B1B11"/>
    <w:rsid w:val="003B2C71"/>
    <w:rsid w:val="003B39FB"/>
    <w:rsid w:val="003B3FC1"/>
    <w:rsid w:val="003B4ACD"/>
    <w:rsid w:val="003B4EAF"/>
    <w:rsid w:val="003B5972"/>
    <w:rsid w:val="003B5E08"/>
    <w:rsid w:val="003B628A"/>
    <w:rsid w:val="003B68BE"/>
    <w:rsid w:val="003B6901"/>
    <w:rsid w:val="003B742A"/>
    <w:rsid w:val="003C1619"/>
    <w:rsid w:val="003C17CC"/>
    <w:rsid w:val="003C2025"/>
    <w:rsid w:val="003C21D4"/>
    <w:rsid w:val="003C31A2"/>
    <w:rsid w:val="003C3485"/>
    <w:rsid w:val="003C3698"/>
    <w:rsid w:val="003C3BF0"/>
    <w:rsid w:val="003C4094"/>
    <w:rsid w:val="003C505F"/>
    <w:rsid w:val="003C584D"/>
    <w:rsid w:val="003C5D72"/>
    <w:rsid w:val="003C731D"/>
    <w:rsid w:val="003D01C8"/>
    <w:rsid w:val="003D0C37"/>
    <w:rsid w:val="003D0D2F"/>
    <w:rsid w:val="003D0F42"/>
    <w:rsid w:val="003D117A"/>
    <w:rsid w:val="003D12A2"/>
    <w:rsid w:val="003D1A9D"/>
    <w:rsid w:val="003D288D"/>
    <w:rsid w:val="003D2EE4"/>
    <w:rsid w:val="003D30BB"/>
    <w:rsid w:val="003D334C"/>
    <w:rsid w:val="003D3368"/>
    <w:rsid w:val="003D39B9"/>
    <w:rsid w:val="003D3E5E"/>
    <w:rsid w:val="003D4FAD"/>
    <w:rsid w:val="003D676C"/>
    <w:rsid w:val="003D6DB7"/>
    <w:rsid w:val="003D748B"/>
    <w:rsid w:val="003D7F15"/>
    <w:rsid w:val="003E00B3"/>
    <w:rsid w:val="003E03FA"/>
    <w:rsid w:val="003E05B4"/>
    <w:rsid w:val="003E0684"/>
    <w:rsid w:val="003E0790"/>
    <w:rsid w:val="003E0C7A"/>
    <w:rsid w:val="003E13D5"/>
    <w:rsid w:val="003E1C7D"/>
    <w:rsid w:val="003E2BBB"/>
    <w:rsid w:val="003E3511"/>
    <w:rsid w:val="003E3705"/>
    <w:rsid w:val="003E3F45"/>
    <w:rsid w:val="003E407A"/>
    <w:rsid w:val="003E41D4"/>
    <w:rsid w:val="003E44EB"/>
    <w:rsid w:val="003E55AD"/>
    <w:rsid w:val="003E56D3"/>
    <w:rsid w:val="003E5F14"/>
    <w:rsid w:val="003E7720"/>
    <w:rsid w:val="003E7950"/>
    <w:rsid w:val="003E7DCA"/>
    <w:rsid w:val="003E7FE7"/>
    <w:rsid w:val="003F0435"/>
    <w:rsid w:val="003F06D5"/>
    <w:rsid w:val="003F0896"/>
    <w:rsid w:val="003F13E0"/>
    <w:rsid w:val="003F153A"/>
    <w:rsid w:val="003F1C61"/>
    <w:rsid w:val="003F1FD4"/>
    <w:rsid w:val="003F2A86"/>
    <w:rsid w:val="003F39CC"/>
    <w:rsid w:val="003F3CE2"/>
    <w:rsid w:val="003F4269"/>
    <w:rsid w:val="003F4770"/>
    <w:rsid w:val="003F507C"/>
    <w:rsid w:val="003F50D2"/>
    <w:rsid w:val="003F5259"/>
    <w:rsid w:val="003F683F"/>
    <w:rsid w:val="003F68B8"/>
    <w:rsid w:val="003F6F49"/>
    <w:rsid w:val="003F7D4E"/>
    <w:rsid w:val="003F7FC2"/>
    <w:rsid w:val="004001BE"/>
    <w:rsid w:val="0040038B"/>
    <w:rsid w:val="004003C6"/>
    <w:rsid w:val="004003F4"/>
    <w:rsid w:val="004014DD"/>
    <w:rsid w:val="004018E6"/>
    <w:rsid w:val="00401E18"/>
    <w:rsid w:val="004021C0"/>
    <w:rsid w:val="004022F3"/>
    <w:rsid w:val="00402B6D"/>
    <w:rsid w:val="00402C0B"/>
    <w:rsid w:val="00402D65"/>
    <w:rsid w:val="00402EFE"/>
    <w:rsid w:val="00402F2C"/>
    <w:rsid w:val="00403CB3"/>
    <w:rsid w:val="0040459F"/>
    <w:rsid w:val="004045E3"/>
    <w:rsid w:val="00404C0E"/>
    <w:rsid w:val="00404C10"/>
    <w:rsid w:val="00405136"/>
    <w:rsid w:val="004059BF"/>
    <w:rsid w:val="00407927"/>
    <w:rsid w:val="00407978"/>
    <w:rsid w:val="0041062E"/>
    <w:rsid w:val="00410899"/>
    <w:rsid w:val="00410C08"/>
    <w:rsid w:val="004113B3"/>
    <w:rsid w:val="00411632"/>
    <w:rsid w:val="00411E62"/>
    <w:rsid w:val="004120D5"/>
    <w:rsid w:val="004126E7"/>
    <w:rsid w:val="00413261"/>
    <w:rsid w:val="0041389C"/>
    <w:rsid w:val="00413908"/>
    <w:rsid w:val="00413983"/>
    <w:rsid w:val="004140B0"/>
    <w:rsid w:val="0041426D"/>
    <w:rsid w:val="00414B9F"/>
    <w:rsid w:val="00414BC4"/>
    <w:rsid w:val="00415366"/>
    <w:rsid w:val="004157EB"/>
    <w:rsid w:val="00415CD5"/>
    <w:rsid w:val="0041682C"/>
    <w:rsid w:val="00416BE2"/>
    <w:rsid w:val="004208EA"/>
    <w:rsid w:val="00421060"/>
    <w:rsid w:val="0042216A"/>
    <w:rsid w:val="00422423"/>
    <w:rsid w:val="00422E26"/>
    <w:rsid w:val="0042335A"/>
    <w:rsid w:val="00423FD8"/>
    <w:rsid w:val="004241C0"/>
    <w:rsid w:val="004243FB"/>
    <w:rsid w:val="00424A1B"/>
    <w:rsid w:val="00424AF0"/>
    <w:rsid w:val="00424DBF"/>
    <w:rsid w:val="0042550A"/>
    <w:rsid w:val="00426825"/>
    <w:rsid w:val="00426B22"/>
    <w:rsid w:val="00426CE0"/>
    <w:rsid w:val="00427C8D"/>
    <w:rsid w:val="0043010E"/>
    <w:rsid w:val="00430A06"/>
    <w:rsid w:val="00430C81"/>
    <w:rsid w:val="00430DC9"/>
    <w:rsid w:val="0043120A"/>
    <w:rsid w:val="004314C3"/>
    <w:rsid w:val="00431C81"/>
    <w:rsid w:val="00432AAF"/>
    <w:rsid w:val="00432CE7"/>
    <w:rsid w:val="004332E7"/>
    <w:rsid w:val="00433318"/>
    <w:rsid w:val="00433DDA"/>
    <w:rsid w:val="00434026"/>
    <w:rsid w:val="0043496E"/>
    <w:rsid w:val="00434C4B"/>
    <w:rsid w:val="0043504A"/>
    <w:rsid w:val="00435579"/>
    <w:rsid w:val="00435A6F"/>
    <w:rsid w:val="004362EB"/>
    <w:rsid w:val="0043655D"/>
    <w:rsid w:val="0043711B"/>
    <w:rsid w:val="004377C0"/>
    <w:rsid w:val="00437A77"/>
    <w:rsid w:val="004405AA"/>
    <w:rsid w:val="00440E88"/>
    <w:rsid w:val="004415BA"/>
    <w:rsid w:val="0044220F"/>
    <w:rsid w:val="00443213"/>
    <w:rsid w:val="004432A7"/>
    <w:rsid w:val="00443B18"/>
    <w:rsid w:val="00445613"/>
    <w:rsid w:val="0044588E"/>
    <w:rsid w:val="00445BDC"/>
    <w:rsid w:val="00446921"/>
    <w:rsid w:val="00446A90"/>
    <w:rsid w:val="00446DED"/>
    <w:rsid w:val="004471C5"/>
    <w:rsid w:val="0044756A"/>
    <w:rsid w:val="0044768C"/>
    <w:rsid w:val="00447D76"/>
    <w:rsid w:val="0045051B"/>
    <w:rsid w:val="00450634"/>
    <w:rsid w:val="00450C55"/>
    <w:rsid w:val="0045147F"/>
    <w:rsid w:val="0045164B"/>
    <w:rsid w:val="004525BF"/>
    <w:rsid w:val="00452D8B"/>
    <w:rsid w:val="00452E10"/>
    <w:rsid w:val="00452EE9"/>
    <w:rsid w:val="004537A2"/>
    <w:rsid w:val="00453C8A"/>
    <w:rsid w:val="004541DE"/>
    <w:rsid w:val="00454C27"/>
    <w:rsid w:val="00455029"/>
    <w:rsid w:val="00455093"/>
    <w:rsid w:val="00455519"/>
    <w:rsid w:val="0045587D"/>
    <w:rsid w:val="00455E50"/>
    <w:rsid w:val="00455E6A"/>
    <w:rsid w:val="00457473"/>
    <w:rsid w:val="00457839"/>
    <w:rsid w:val="004578F2"/>
    <w:rsid w:val="0046014F"/>
    <w:rsid w:val="004608A5"/>
    <w:rsid w:val="0046152B"/>
    <w:rsid w:val="00461CBD"/>
    <w:rsid w:val="00461EDF"/>
    <w:rsid w:val="00461FF3"/>
    <w:rsid w:val="00462574"/>
    <w:rsid w:val="00463411"/>
    <w:rsid w:val="00463C25"/>
    <w:rsid w:val="004640A7"/>
    <w:rsid w:val="004647C5"/>
    <w:rsid w:val="00464A76"/>
    <w:rsid w:val="004653A1"/>
    <w:rsid w:val="0046541B"/>
    <w:rsid w:val="00465586"/>
    <w:rsid w:val="00465A59"/>
    <w:rsid w:val="00465C12"/>
    <w:rsid w:val="00466112"/>
    <w:rsid w:val="00466411"/>
    <w:rsid w:val="00466BFF"/>
    <w:rsid w:val="00467156"/>
    <w:rsid w:val="00467E03"/>
    <w:rsid w:val="00467ECD"/>
    <w:rsid w:val="00467EF1"/>
    <w:rsid w:val="004706D2"/>
    <w:rsid w:val="004712A4"/>
    <w:rsid w:val="004728B6"/>
    <w:rsid w:val="00473283"/>
    <w:rsid w:val="004735DB"/>
    <w:rsid w:val="00473648"/>
    <w:rsid w:val="00473652"/>
    <w:rsid w:val="004736BE"/>
    <w:rsid w:val="00473AB0"/>
    <w:rsid w:val="00473B66"/>
    <w:rsid w:val="00474078"/>
    <w:rsid w:val="00474203"/>
    <w:rsid w:val="004762EF"/>
    <w:rsid w:val="0047642F"/>
    <w:rsid w:val="00476884"/>
    <w:rsid w:val="004771B8"/>
    <w:rsid w:val="00477330"/>
    <w:rsid w:val="00477986"/>
    <w:rsid w:val="00477DAE"/>
    <w:rsid w:val="004802AC"/>
    <w:rsid w:val="0048080E"/>
    <w:rsid w:val="00480F40"/>
    <w:rsid w:val="004812B4"/>
    <w:rsid w:val="004813C9"/>
    <w:rsid w:val="0048147D"/>
    <w:rsid w:val="0048187E"/>
    <w:rsid w:val="00481D15"/>
    <w:rsid w:val="00482DC1"/>
    <w:rsid w:val="00483574"/>
    <w:rsid w:val="00483A5D"/>
    <w:rsid w:val="00484077"/>
    <w:rsid w:val="0048431F"/>
    <w:rsid w:val="00484498"/>
    <w:rsid w:val="00484D3F"/>
    <w:rsid w:val="004851E3"/>
    <w:rsid w:val="00485298"/>
    <w:rsid w:val="004854F5"/>
    <w:rsid w:val="0048595E"/>
    <w:rsid w:val="00485A0A"/>
    <w:rsid w:val="0048605B"/>
    <w:rsid w:val="004860DC"/>
    <w:rsid w:val="00486CEF"/>
    <w:rsid w:val="0048759A"/>
    <w:rsid w:val="004875BE"/>
    <w:rsid w:val="00487858"/>
    <w:rsid w:val="0048797C"/>
    <w:rsid w:val="004903BA"/>
    <w:rsid w:val="00490B82"/>
    <w:rsid w:val="00490F70"/>
    <w:rsid w:val="004917D8"/>
    <w:rsid w:val="00491E50"/>
    <w:rsid w:val="0049273E"/>
    <w:rsid w:val="00492764"/>
    <w:rsid w:val="00492AF0"/>
    <w:rsid w:val="00494DB3"/>
    <w:rsid w:val="00494F31"/>
    <w:rsid w:val="00495AB3"/>
    <w:rsid w:val="00495BD6"/>
    <w:rsid w:val="00495CDF"/>
    <w:rsid w:val="00495DF9"/>
    <w:rsid w:val="00495F71"/>
    <w:rsid w:val="00496835"/>
    <w:rsid w:val="00496CD3"/>
    <w:rsid w:val="0049704A"/>
    <w:rsid w:val="004974D4"/>
    <w:rsid w:val="0049771A"/>
    <w:rsid w:val="00497FD2"/>
    <w:rsid w:val="004A0231"/>
    <w:rsid w:val="004A1A14"/>
    <w:rsid w:val="004A27F6"/>
    <w:rsid w:val="004A29CE"/>
    <w:rsid w:val="004A434A"/>
    <w:rsid w:val="004A48CF"/>
    <w:rsid w:val="004A4D01"/>
    <w:rsid w:val="004A4FFE"/>
    <w:rsid w:val="004A5B92"/>
    <w:rsid w:val="004A5DB4"/>
    <w:rsid w:val="004A66FD"/>
    <w:rsid w:val="004A6C65"/>
    <w:rsid w:val="004A7DFE"/>
    <w:rsid w:val="004B0130"/>
    <w:rsid w:val="004B0173"/>
    <w:rsid w:val="004B0419"/>
    <w:rsid w:val="004B044E"/>
    <w:rsid w:val="004B05E7"/>
    <w:rsid w:val="004B104C"/>
    <w:rsid w:val="004B1C1E"/>
    <w:rsid w:val="004B1E44"/>
    <w:rsid w:val="004B3539"/>
    <w:rsid w:val="004B39C6"/>
    <w:rsid w:val="004B4D1C"/>
    <w:rsid w:val="004B5795"/>
    <w:rsid w:val="004B59EC"/>
    <w:rsid w:val="004B5E6E"/>
    <w:rsid w:val="004B6576"/>
    <w:rsid w:val="004B7006"/>
    <w:rsid w:val="004B7553"/>
    <w:rsid w:val="004B7D0C"/>
    <w:rsid w:val="004C03E4"/>
    <w:rsid w:val="004C0A1E"/>
    <w:rsid w:val="004C0F5F"/>
    <w:rsid w:val="004C17E1"/>
    <w:rsid w:val="004C2128"/>
    <w:rsid w:val="004C2F8D"/>
    <w:rsid w:val="004C3186"/>
    <w:rsid w:val="004C3576"/>
    <w:rsid w:val="004C3DE7"/>
    <w:rsid w:val="004C584B"/>
    <w:rsid w:val="004C5E1A"/>
    <w:rsid w:val="004C608A"/>
    <w:rsid w:val="004C6130"/>
    <w:rsid w:val="004C64C8"/>
    <w:rsid w:val="004C6542"/>
    <w:rsid w:val="004C6B94"/>
    <w:rsid w:val="004C6ED0"/>
    <w:rsid w:val="004C7070"/>
    <w:rsid w:val="004C7A9C"/>
    <w:rsid w:val="004D0299"/>
    <w:rsid w:val="004D08A3"/>
    <w:rsid w:val="004D1A5B"/>
    <w:rsid w:val="004D1E41"/>
    <w:rsid w:val="004D2C01"/>
    <w:rsid w:val="004D3CAE"/>
    <w:rsid w:val="004D3F34"/>
    <w:rsid w:val="004D3F8E"/>
    <w:rsid w:val="004D4572"/>
    <w:rsid w:val="004D491B"/>
    <w:rsid w:val="004D4C18"/>
    <w:rsid w:val="004D548B"/>
    <w:rsid w:val="004D560C"/>
    <w:rsid w:val="004D5943"/>
    <w:rsid w:val="004D60D8"/>
    <w:rsid w:val="004D6724"/>
    <w:rsid w:val="004D7BF2"/>
    <w:rsid w:val="004E074A"/>
    <w:rsid w:val="004E0A7E"/>
    <w:rsid w:val="004E1970"/>
    <w:rsid w:val="004E1FC3"/>
    <w:rsid w:val="004E2227"/>
    <w:rsid w:val="004E350F"/>
    <w:rsid w:val="004E37E0"/>
    <w:rsid w:val="004E4377"/>
    <w:rsid w:val="004E491C"/>
    <w:rsid w:val="004E4E51"/>
    <w:rsid w:val="004E523A"/>
    <w:rsid w:val="004E5823"/>
    <w:rsid w:val="004E607A"/>
    <w:rsid w:val="004E6650"/>
    <w:rsid w:val="004E70E8"/>
    <w:rsid w:val="004E72A7"/>
    <w:rsid w:val="004E73A0"/>
    <w:rsid w:val="004E75D4"/>
    <w:rsid w:val="004E7856"/>
    <w:rsid w:val="004F02D7"/>
    <w:rsid w:val="004F123A"/>
    <w:rsid w:val="004F146A"/>
    <w:rsid w:val="004F213F"/>
    <w:rsid w:val="004F225A"/>
    <w:rsid w:val="004F3497"/>
    <w:rsid w:val="004F5160"/>
    <w:rsid w:val="004F57A6"/>
    <w:rsid w:val="004F5FEC"/>
    <w:rsid w:val="004F6305"/>
    <w:rsid w:val="004F674F"/>
    <w:rsid w:val="004F6DEF"/>
    <w:rsid w:val="004F6FDF"/>
    <w:rsid w:val="004F7FE9"/>
    <w:rsid w:val="00500366"/>
    <w:rsid w:val="005003C9"/>
    <w:rsid w:val="00500848"/>
    <w:rsid w:val="0050113F"/>
    <w:rsid w:val="00501AC2"/>
    <w:rsid w:val="005022A0"/>
    <w:rsid w:val="00503386"/>
    <w:rsid w:val="0050363A"/>
    <w:rsid w:val="00503E06"/>
    <w:rsid w:val="00503F60"/>
    <w:rsid w:val="0050419A"/>
    <w:rsid w:val="0050474D"/>
    <w:rsid w:val="00504C76"/>
    <w:rsid w:val="0050538C"/>
    <w:rsid w:val="00505C79"/>
    <w:rsid w:val="00505EB5"/>
    <w:rsid w:val="00506480"/>
    <w:rsid w:val="00506FAC"/>
    <w:rsid w:val="00507950"/>
    <w:rsid w:val="00507DF2"/>
    <w:rsid w:val="005100A3"/>
    <w:rsid w:val="00510A41"/>
    <w:rsid w:val="00510F28"/>
    <w:rsid w:val="00511229"/>
    <w:rsid w:val="005122AE"/>
    <w:rsid w:val="005125F7"/>
    <w:rsid w:val="00512F26"/>
    <w:rsid w:val="00512FDD"/>
    <w:rsid w:val="00513310"/>
    <w:rsid w:val="00513401"/>
    <w:rsid w:val="00513428"/>
    <w:rsid w:val="005135EA"/>
    <w:rsid w:val="00513CC4"/>
    <w:rsid w:val="0051456B"/>
    <w:rsid w:val="00514934"/>
    <w:rsid w:val="005150E9"/>
    <w:rsid w:val="0051555D"/>
    <w:rsid w:val="00515AC4"/>
    <w:rsid w:val="00516159"/>
    <w:rsid w:val="00516264"/>
    <w:rsid w:val="0052090B"/>
    <w:rsid w:val="00520992"/>
    <w:rsid w:val="005218B8"/>
    <w:rsid w:val="005218EB"/>
    <w:rsid w:val="00522A94"/>
    <w:rsid w:val="00524288"/>
    <w:rsid w:val="005248FC"/>
    <w:rsid w:val="00524C66"/>
    <w:rsid w:val="00525325"/>
    <w:rsid w:val="005257E1"/>
    <w:rsid w:val="005266EF"/>
    <w:rsid w:val="00526814"/>
    <w:rsid w:val="00527310"/>
    <w:rsid w:val="00527B17"/>
    <w:rsid w:val="00527EE1"/>
    <w:rsid w:val="0053027F"/>
    <w:rsid w:val="00531812"/>
    <w:rsid w:val="00531B79"/>
    <w:rsid w:val="005322A7"/>
    <w:rsid w:val="00532795"/>
    <w:rsid w:val="00532D11"/>
    <w:rsid w:val="005331D1"/>
    <w:rsid w:val="00533AD5"/>
    <w:rsid w:val="0053402F"/>
    <w:rsid w:val="005356DA"/>
    <w:rsid w:val="00535A41"/>
    <w:rsid w:val="00535B40"/>
    <w:rsid w:val="00536500"/>
    <w:rsid w:val="005366C2"/>
    <w:rsid w:val="005367C3"/>
    <w:rsid w:val="00536AA6"/>
    <w:rsid w:val="00536CB3"/>
    <w:rsid w:val="0053704D"/>
    <w:rsid w:val="00537515"/>
    <w:rsid w:val="005377C3"/>
    <w:rsid w:val="00540158"/>
    <w:rsid w:val="00540EFA"/>
    <w:rsid w:val="00541BA2"/>
    <w:rsid w:val="00541C7C"/>
    <w:rsid w:val="00541EB2"/>
    <w:rsid w:val="00541F5F"/>
    <w:rsid w:val="00542535"/>
    <w:rsid w:val="0054399B"/>
    <w:rsid w:val="005439DD"/>
    <w:rsid w:val="00543C20"/>
    <w:rsid w:val="00544302"/>
    <w:rsid w:val="00544E5D"/>
    <w:rsid w:val="00545978"/>
    <w:rsid w:val="00545C8D"/>
    <w:rsid w:val="005463DA"/>
    <w:rsid w:val="005467B4"/>
    <w:rsid w:val="00546C2C"/>
    <w:rsid w:val="00546D5F"/>
    <w:rsid w:val="00546E86"/>
    <w:rsid w:val="00547960"/>
    <w:rsid w:val="00550717"/>
    <w:rsid w:val="005508FE"/>
    <w:rsid w:val="00550DB4"/>
    <w:rsid w:val="00550FC8"/>
    <w:rsid w:val="005520C7"/>
    <w:rsid w:val="005523A1"/>
    <w:rsid w:val="005531E6"/>
    <w:rsid w:val="00553332"/>
    <w:rsid w:val="005534C9"/>
    <w:rsid w:val="00553681"/>
    <w:rsid w:val="00553B59"/>
    <w:rsid w:val="00553F37"/>
    <w:rsid w:val="00553F8F"/>
    <w:rsid w:val="00554484"/>
    <w:rsid w:val="0055472F"/>
    <w:rsid w:val="00554BD1"/>
    <w:rsid w:val="00554DA3"/>
    <w:rsid w:val="005555F5"/>
    <w:rsid w:val="0055660B"/>
    <w:rsid w:val="0055699C"/>
    <w:rsid w:val="00556B54"/>
    <w:rsid w:val="005572BA"/>
    <w:rsid w:val="00557A0A"/>
    <w:rsid w:val="00557A3B"/>
    <w:rsid w:val="00557B0E"/>
    <w:rsid w:val="00557C1C"/>
    <w:rsid w:val="00560533"/>
    <w:rsid w:val="00562686"/>
    <w:rsid w:val="00562AF1"/>
    <w:rsid w:val="0056311F"/>
    <w:rsid w:val="00563394"/>
    <w:rsid w:val="00563948"/>
    <w:rsid w:val="005644E4"/>
    <w:rsid w:val="005647FC"/>
    <w:rsid w:val="00565E35"/>
    <w:rsid w:val="00567D5B"/>
    <w:rsid w:val="00570462"/>
    <w:rsid w:val="00570FA3"/>
    <w:rsid w:val="005714D3"/>
    <w:rsid w:val="00571D0B"/>
    <w:rsid w:val="00571E55"/>
    <w:rsid w:val="00571E72"/>
    <w:rsid w:val="005722DA"/>
    <w:rsid w:val="005724F3"/>
    <w:rsid w:val="00572C68"/>
    <w:rsid w:val="00573161"/>
    <w:rsid w:val="005735CF"/>
    <w:rsid w:val="0057382B"/>
    <w:rsid w:val="0057387E"/>
    <w:rsid w:val="0057401C"/>
    <w:rsid w:val="00574325"/>
    <w:rsid w:val="00574596"/>
    <w:rsid w:val="00575C77"/>
    <w:rsid w:val="005762A9"/>
    <w:rsid w:val="00576B85"/>
    <w:rsid w:val="00577499"/>
    <w:rsid w:val="00577A65"/>
    <w:rsid w:val="00580283"/>
    <w:rsid w:val="005806D1"/>
    <w:rsid w:val="00580854"/>
    <w:rsid w:val="00580996"/>
    <w:rsid w:val="005818C1"/>
    <w:rsid w:val="00583051"/>
    <w:rsid w:val="00583319"/>
    <w:rsid w:val="00583A73"/>
    <w:rsid w:val="00583D95"/>
    <w:rsid w:val="00583DA7"/>
    <w:rsid w:val="00584129"/>
    <w:rsid w:val="00585434"/>
    <w:rsid w:val="005855F8"/>
    <w:rsid w:val="005858B5"/>
    <w:rsid w:val="00585A48"/>
    <w:rsid w:val="00585B86"/>
    <w:rsid w:val="00585BCE"/>
    <w:rsid w:val="00585DDB"/>
    <w:rsid w:val="0058650F"/>
    <w:rsid w:val="00586661"/>
    <w:rsid w:val="005902C6"/>
    <w:rsid w:val="00590DA7"/>
    <w:rsid w:val="00590DE3"/>
    <w:rsid w:val="00590E3D"/>
    <w:rsid w:val="00590E85"/>
    <w:rsid w:val="00591245"/>
    <w:rsid w:val="00591291"/>
    <w:rsid w:val="00591829"/>
    <w:rsid w:val="005923F5"/>
    <w:rsid w:val="00592C52"/>
    <w:rsid w:val="005935D7"/>
    <w:rsid w:val="00594522"/>
    <w:rsid w:val="005949AA"/>
    <w:rsid w:val="00595281"/>
    <w:rsid w:val="00595AC1"/>
    <w:rsid w:val="00595CF8"/>
    <w:rsid w:val="00597006"/>
    <w:rsid w:val="005A0238"/>
    <w:rsid w:val="005A04BA"/>
    <w:rsid w:val="005A09B3"/>
    <w:rsid w:val="005A121B"/>
    <w:rsid w:val="005A1680"/>
    <w:rsid w:val="005A1B96"/>
    <w:rsid w:val="005A2846"/>
    <w:rsid w:val="005A2FFB"/>
    <w:rsid w:val="005A3650"/>
    <w:rsid w:val="005A4736"/>
    <w:rsid w:val="005A4A5A"/>
    <w:rsid w:val="005A4BB0"/>
    <w:rsid w:val="005A5276"/>
    <w:rsid w:val="005A542D"/>
    <w:rsid w:val="005A57B0"/>
    <w:rsid w:val="005A5881"/>
    <w:rsid w:val="005A5947"/>
    <w:rsid w:val="005A61D4"/>
    <w:rsid w:val="005A6601"/>
    <w:rsid w:val="005A78C3"/>
    <w:rsid w:val="005B07E0"/>
    <w:rsid w:val="005B089C"/>
    <w:rsid w:val="005B0A5F"/>
    <w:rsid w:val="005B0DE9"/>
    <w:rsid w:val="005B0EDF"/>
    <w:rsid w:val="005B106D"/>
    <w:rsid w:val="005B375D"/>
    <w:rsid w:val="005B3968"/>
    <w:rsid w:val="005B46B5"/>
    <w:rsid w:val="005B4C08"/>
    <w:rsid w:val="005B52F3"/>
    <w:rsid w:val="005B5507"/>
    <w:rsid w:val="005B5A49"/>
    <w:rsid w:val="005B5C59"/>
    <w:rsid w:val="005B61AF"/>
    <w:rsid w:val="005B6907"/>
    <w:rsid w:val="005B6E15"/>
    <w:rsid w:val="005B7B5D"/>
    <w:rsid w:val="005B7FDA"/>
    <w:rsid w:val="005B7FF7"/>
    <w:rsid w:val="005C002D"/>
    <w:rsid w:val="005C043F"/>
    <w:rsid w:val="005C1121"/>
    <w:rsid w:val="005C24A8"/>
    <w:rsid w:val="005C2CC8"/>
    <w:rsid w:val="005C4656"/>
    <w:rsid w:val="005C4C74"/>
    <w:rsid w:val="005C4DEC"/>
    <w:rsid w:val="005C5BD1"/>
    <w:rsid w:val="005C5DD5"/>
    <w:rsid w:val="005C6831"/>
    <w:rsid w:val="005C6A41"/>
    <w:rsid w:val="005C734A"/>
    <w:rsid w:val="005C79EE"/>
    <w:rsid w:val="005D0974"/>
    <w:rsid w:val="005D230E"/>
    <w:rsid w:val="005D30AA"/>
    <w:rsid w:val="005D4236"/>
    <w:rsid w:val="005D4843"/>
    <w:rsid w:val="005D5A3E"/>
    <w:rsid w:val="005D651C"/>
    <w:rsid w:val="005D6593"/>
    <w:rsid w:val="005D7C71"/>
    <w:rsid w:val="005E0C8D"/>
    <w:rsid w:val="005E145B"/>
    <w:rsid w:val="005E17D6"/>
    <w:rsid w:val="005E21CE"/>
    <w:rsid w:val="005E286C"/>
    <w:rsid w:val="005E2FA3"/>
    <w:rsid w:val="005E33AA"/>
    <w:rsid w:val="005E3DBC"/>
    <w:rsid w:val="005E3EB0"/>
    <w:rsid w:val="005E3F54"/>
    <w:rsid w:val="005E4B8F"/>
    <w:rsid w:val="005E52A9"/>
    <w:rsid w:val="005E657B"/>
    <w:rsid w:val="005E6694"/>
    <w:rsid w:val="005E71DE"/>
    <w:rsid w:val="005E7780"/>
    <w:rsid w:val="005E7BC0"/>
    <w:rsid w:val="005E7D08"/>
    <w:rsid w:val="005F02EA"/>
    <w:rsid w:val="005F105E"/>
    <w:rsid w:val="005F161F"/>
    <w:rsid w:val="005F229F"/>
    <w:rsid w:val="005F2613"/>
    <w:rsid w:val="005F285A"/>
    <w:rsid w:val="005F2E8D"/>
    <w:rsid w:val="005F322F"/>
    <w:rsid w:val="005F38DA"/>
    <w:rsid w:val="005F3A86"/>
    <w:rsid w:val="005F3D60"/>
    <w:rsid w:val="005F3FDB"/>
    <w:rsid w:val="005F4371"/>
    <w:rsid w:val="005F4986"/>
    <w:rsid w:val="005F4A97"/>
    <w:rsid w:val="005F547C"/>
    <w:rsid w:val="005F5B97"/>
    <w:rsid w:val="005F5BF7"/>
    <w:rsid w:val="005F5E33"/>
    <w:rsid w:val="0060165C"/>
    <w:rsid w:val="0060270E"/>
    <w:rsid w:val="0060273F"/>
    <w:rsid w:val="00603009"/>
    <w:rsid w:val="006032D2"/>
    <w:rsid w:val="00603343"/>
    <w:rsid w:val="0060355A"/>
    <w:rsid w:val="00603625"/>
    <w:rsid w:val="0060393D"/>
    <w:rsid w:val="00603B89"/>
    <w:rsid w:val="00603B99"/>
    <w:rsid w:val="00603F6D"/>
    <w:rsid w:val="00604202"/>
    <w:rsid w:val="00604210"/>
    <w:rsid w:val="00604281"/>
    <w:rsid w:val="00604574"/>
    <w:rsid w:val="0060552F"/>
    <w:rsid w:val="00605A0F"/>
    <w:rsid w:val="0060617E"/>
    <w:rsid w:val="00606799"/>
    <w:rsid w:val="00607013"/>
    <w:rsid w:val="00607802"/>
    <w:rsid w:val="0060788A"/>
    <w:rsid w:val="006105D9"/>
    <w:rsid w:val="006107FE"/>
    <w:rsid w:val="00610BB8"/>
    <w:rsid w:val="00611AE1"/>
    <w:rsid w:val="00611E72"/>
    <w:rsid w:val="00612328"/>
    <w:rsid w:val="00612BC2"/>
    <w:rsid w:val="00613C40"/>
    <w:rsid w:val="00614371"/>
    <w:rsid w:val="00614721"/>
    <w:rsid w:val="006148A7"/>
    <w:rsid w:val="00614A9C"/>
    <w:rsid w:val="00614B24"/>
    <w:rsid w:val="00615C90"/>
    <w:rsid w:val="006163BD"/>
    <w:rsid w:val="00616E25"/>
    <w:rsid w:val="00617AA4"/>
    <w:rsid w:val="00617CCA"/>
    <w:rsid w:val="00620069"/>
    <w:rsid w:val="00620BFF"/>
    <w:rsid w:val="0062239F"/>
    <w:rsid w:val="00622D80"/>
    <w:rsid w:val="006238AD"/>
    <w:rsid w:val="00624141"/>
    <w:rsid w:val="00625657"/>
    <w:rsid w:val="0062619C"/>
    <w:rsid w:val="006261DC"/>
    <w:rsid w:val="0062623E"/>
    <w:rsid w:val="00626350"/>
    <w:rsid w:val="00627324"/>
    <w:rsid w:val="0062771F"/>
    <w:rsid w:val="00627BD6"/>
    <w:rsid w:val="00627C43"/>
    <w:rsid w:val="00627FE0"/>
    <w:rsid w:val="00627FF9"/>
    <w:rsid w:val="006309E2"/>
    <w:rsid w:val="00630FE5"/>
    <w:rsid w:val="00631999"/>
    <w:rsid w:val="00632197"/>
    <w:rsid w:val="006323D2"/>
    <w:rsid w:val="0063352F"/>
    <w:rsid w:val="00633A8F"/>
    <w:rsid w:val="006346C0"/>
    <w:rsid w:val="00634BFE"/>
    <w:rsid w:val="006351A3"/>
    <w:rsid w:val="00635200"/>
    <w:rsid w:val="006353E0"/>
    <w:rsid w:val="006354E1"/>
    <w:rsid w:val="0063570B"/>
    <w:rsid w:val="00635CD6"/>
    <w:rsid w:val="00636090"/>
    <w:rsid w:val="006364EC"/>
    <w:rsid w:val="00636922"/>
    <w:rsid w:val="00636CCE"/>
    <w:rsid w:val="0063733E"/>
    <w:rsid w:val="00637A8A"/>
    <w:rsid w:val="006403EB"/>
    <w:rsid w:val="006407EB"/>
    <w:rsid w:val="0064108F"/>
    <w:rsid w:val="0064131F"/>
    <w:rsid w:val="0064138C"/>
    <w:rsid w:val="00642196"/>
    <w:rsid w:val="0064248F"/>
    <w:rsid w:val="00642A63"/>
    <w:rsid w:val="00642C60"/>
    <w:rsid w:val="00642DF7"/>
    <w:rsid w:val="00643E4D"/>
    <w:rsid w:val="00644AF5"/>
    <w:rsid w:val="00644D79"/>
    <w:rsid w:val="00645B9E"/>
    <w:rsid w:val="00645C78"/>
    <w:rsid w:val="006472CC"/>
    <w:rsid w:val="006477C2"/>
    <w:rsid w:val="00647D7D"/>
    <w:rsid w:val="00647DCC"/>
    <w:rsid w:val="00647E1A"/>
    <w:rsid w:val="0065048D"/>
    <w:rsid w:val="00650A1D"/>
    <w:rsid w:val="00650AE7"/>
    <w:rsid w:val="00650B21"/>
    <w:rsid w:val="00650E36"/>
    <w:rsid w:val="00650F15"/>
    <w:rsid w:val="006512AA"/>
    <w:rsid w:val="0065136B"/>
    <w:rsid w:val="006513ED"/>
    <w:rsid w:val="00651413"/>
    <w:rsid w:val="00651A9A"/>
    <w:rsid w:val="00651DEB"/>
    <w:rsid w:val="006522ED"/>
    <w:rsid w:val="006524C2"/>
    <w:rsid w:val="0065259B"/>
    <w:rsid w:val="00652DCC"/>
    <w:rsid w:val="0065316B"/>
    <w:rsid w:val="0065382C"/>
    <w:rsid w:val="00653856"/>
    <w:rsid w:val="006538EE"/>
    <w:rsid w:val="00653DAF"/>
    <w:rsid w:val="00654479"/>
    <w:rsid w:val="006546E4"/>
    <w:rsid w:val="00654756"/>
    <w:rsid w:val="0065499F"/>
    <w:rsid w:val="0065516E"/>
    <w:rsid w:val="00655624"/>
    <w:rsid w:val="00655F01"/>
    <w:rsid w:val="006562D3"/>
    <w:rsid w:val="00656515"/>
    <w:rsid w:val="00656CEB"/>
    <w:rsid w:val="006577EB"/>
    <w:rsid w:val="00657A8A"/>
    <w:rsid w:val="00660D60"/>
    <w:rsid w:val="0066141B"/>
    <w:rsid w:val="00661B7C"/>
    <w:rsid w:val="00661D57"/>
    <w:rsid w:val="00661EB8"/>
    <w:rsid w:val="00662611"/>
    <w:rsid w:val="0066315D"/>
    <w:rsid w:val="006631A9"/>
    <w:rsid w:val="00663AF9"/>
    <w:rsid w:val="00663FF7"/>
    <w:rsid w:val="006643C8"/>
    <w:rsid w:val="00664AEE"/>
    <w:rsid w:val="00664F74"/>
    <w:rsid w:val="00665377"/>
    <w:rsid w:val="006658E1"/>
    <w:rsid w:val="0066590F"/>
    <w:rsid w:val="00666065"/>
    <w:rsid w:val="0066642C"/>
    <w:rsid w:val="00666A8D"/>
    <w:rsid w:val="00667056"/>
    <w:rsid w:val="00667265"/>
    <w:rsid w:val="006701DF"/>
    <w:rsid w:val="00670291"/>
    <w:rsid w:val="00670423"/>
    <w:rsid w:val="0067049B"/>
    <w:rsid w:val="0067109F"/>
    <w:rsid w:val="0067159E"/>
    <w:rsid w:val="006716A1"/>
    <w:rsid w:val="00672399"/>
    <w:rsid w:val="00672F41"/>
    <w:rsid w:val="00673195"/>
    <w:rsid w:val="006732F2"/>
    <w:rsid w:val="00673CDC"/>
    <w:rsid w:val="00673DA1"/>
    <w:rsid w:val="00673DE8"/>
    <w:rsid w:val="00673F7C"/>
    <w:rsid w:val="00674516"/>
    <w:rsid w:val="00675DB5"/>
    <w:rsid w:val="006760D4"/>
    <w:rsid w:val="006767AB"/>
    <w:rsid w:val="00676A73"/>
    <w:rsid w:val="00676E20"/>
    <w:rsid w:val="00677B27"/>
    <w:rsid w:val="00677B33"/>
    <w:rsid w:val="00677E1B"/>
    <w:rsid w:val="00680389"/>
    <w:rsid w:val="0068047B"/>
    <w:rsid w:val="006809E2"/>
    <w:rsid w:val="00680A16"/>
    <w:rsid w:val="00680F5D"/>
    <w:rsid w:val="00681B8C"/>
    <w:rsid w:val="00681D0B"/>
    <w:rsid w:val="00682B3E"/>
    <w:rsid w:val="00682F07"/>
    <w:rsid w:val="00684356"/>
    <w:rsid w:val="006849DB"/>
    <w:rsid w:val="00684A4E"/>
    <w:rsid w:val="006850A6"/>
    <w:rsid w:val="00685134"/>
    <w:rsid w:val="00685C16"/>
    <w:rsid w:val="00686258"/>
    <w:rsid w:val="00687BCA"/>
    <w:rsid w:val="00687F04"/>
    <w:rsid w:val="00690186"/>
    <w:rsid w:val="006901BD"/>
    <w:rsid w:val="00690CBE"/>
    <w:rsid w:val="00690E37"/>
    <w:rsid w:val="00690FF0"/>
    <w:rsid w:val="0069176A"/>
    <w:rsid w:val="00691A4B"/>
    <w:rsid w:val="00691E8F"/>
    <w:rsid w:val="00693903"/>
    <w:rsid w:val="00693D41"/>
    <w:rsid w:val="006941AB"/>
    <w:rsid w:val="006942A3"/>
    <w:rsid w:val="006942CA"/>
    <w:rsid w:val="006944BA"/>
    <w:rsid w:val="006947EE"/>
    <w:rsid w:val="006956BD"/>
    <w:rsid w:val="00695B8A"/>
    <w:rsid w:val="00695B9A"/>
    <w:rsid w:val="006976B0"/>
    <w:rsid w:val="00697B17"/>
    <w:rsid w:val="00697B5C"/>
    <w:rsid w:val="006A0412"/>
    <w:rsid w:val="006A13BF"/>
    <w:rsid w:val="006A232D"/>
    <w:rsid w:val="006A23D6"/>
    <w:rsid w:val="006A2D41"/>
    <w:rsid w:val="006A2FE2"/>
    <w:rsid w:val="006A4A92"/>
    <w:rsid w:val="006A5CEF"/>
    <w:rsid w:val="006A5DF3"/>
    <w:rsid w:val="006A61D9"/>
    <w:rsid w:val="006A61DC"/>
    <w:rsid w:val="006A6301"/>
    <w:rsid w:val="006A64C3"/>
    <w:rsid w:val="006A67D2"/>
    <w:rsid w:val="006A68BC"/>
    <w:rsid w:val="006A68EC"/>
    <w:rsid w:val="006A6C4C"/>
    <w:rsid w:val="006A6D18"/>
    <w:rsid w:val="006A7588"/>
    <w:rsid w:val="006A7A79"/>
    <w:rsid w:val="006A7F70"/>
    <w:rsid w:val="006B0B3D"/>
    <w:rsid w:val="006B1637"/>
    <w:rsid w:val="006B17A9"/>
    <w:rsid w:val="006B1B59"/>
    <w:rsid w:val="006B21CD"/>
    <w:rsid w:val="006B3B1F"/>
    <w:rsid w:val="006B452D"/>
    <w:rsid w:val="006B50AA"/>
    <w:rsid w:val="006B5CE4"/>
    <w:rsid w:val="006B60B0"/>
    <w:rsid w:val="006B62E5"/>
    <w:rsid w:val="006B727B"/>
    <w:rsid w:val="006C17CB"/>
    <w:rsid w:val="006C1BF9"/>
    <w:rsid w:val="006C2591"/>
    <w:rsid w:val="006C295F"/>
    <w:rsid w:val="006C3773"/>
    <w:rsid w:val="006C37D2"/>
    <w:rsid w:val="006C3893"/>
    <w:rsid w:val="006C3983"/>
    <w:rsid w:val="006C3EC8"/>
    <w:rsid w:val="006C40D4"/>
    <w:rsid w:val="006C44ED"/>
    <w:rsid w:val="006C453E"/>
    <w:rsid w:val="006C5363"/>
    <w:rsid w:val="006C5675"/>
    <w:rsid w:val="006C5835"/>
    <w:rsid w:val="006C5838"/>
    <w:rsid w:val="006C5969"/>
    <w:rsid w:val="006C5D7C"/>
    <w:rsid w:val="006C6D8B"/>
    <w:rsid w:val="006C70ED"/>
    <w:rsid w:val="006C7A82"/>
    <w:rsid w:val="006C7AB2"/>
    <w:rsid w:val="006D1F1A"/>
    <w:rsid w:val="006D2257"/>
    <w:rsid w:val="006D23DA"/>
    <w:rsid w:val="006D2D23"/>
    <w:rsid w:val="006D3053"/>
    <w:rsid w:val="006D3126"/>
    <w:rsid w:val="006D3770"/>
    <w:rsid w:val="006D44D0"/>
    <w:rsid w:val="006D46BC"/>
    <w:rsid w:val="006D4EBF"/>
    <w:rsid w:val="006D581F"/>
    <w:rsid w:val="006D6434"/>
    <w:rsid w:val="006D75AE"/>
    <w:rsid w:val="006D79B3"/>
    <w:rsid w:val="006E0217"/>
    <w:rsid w:val="006E1300"/>
    <w:rsid w:val="006E2343"/>
    <w:rsid w:val="006E24CC"/>
    <w:rsid w:val="006E31F8"/>
    <w:rsid w:val="006E327E"/>
    <w:rsid w:val="006E39DE"/>
    <w:rsid w:val="006E44BE"/>
    <w:rsid w:val="006E4518"/>
    <w:rsid w:val="006E4C7B"/>
    <w:rsid w:val="006E5279"/>
    <w:rsid w:val="006E671D"/>
    <w:rsid w:val="006E67F4"/>
    <w:rsid w:val="006E771F"/>
    <w:rsid w:val="006F002E"/>
    <w:rsid w:val="006F106C"/>
    <w:rsid w:val="006F1A73"/>
    <w:rsid w:val="006F1CB5"/>
    <w:rsid w:val="006F1D2D"/>
    <w:rsid w:val="006F23B5"/>
    <w:rsid w:val="006F2644"/>
    <w:rsid w:val="006F2854"/>
    <w:rsid w:val="006F48E7"/>
    <w:rsid w:val="006F4CF3"/>
    <w:rsid w:val="006F6005"/>
    <w:rsid w:val="006F6AE0"/>
    <w:rsid w:val="006F7CF1"/>
    <w:rsid w:val="00700267"/>
    <w:rsid w:val="007002F6"/>
    <w:rsid w:val="00700539"/>
    <w:rsid w:val="00700A13"/>
    <w:rsid w:val="00700A2A"/>
    <w:rsid w:val="00700D91"/>
    <w:rsid w:val="00701069"/>
    <w:rsid w:val="00701EAE"/>
    <w:rsid w:val="00702204"/>
    <w:rsid w:val="007022E8"/>
    <w:rsid w:val="00702CFA"/>
    <w:rsid w:val="00703110"/>
    <w:rsid w:val="007037C2"/>
    <w:rsid w:val="00703F34"/>
    <w:rsid w:val="00704454"/>
    <w:rsid w:val="007058DD"/>
    <w:rsid w:val="00705AD1"/>
    <w:rsid w:val="007062AE"/>
    <w:rsid w:val="0070666D"/>
    <w:rsid w:val="007069AC"/>
    <w:rsid w:val="00706B97"/>
    <w:rsid w:val="007070A1"/>
    <w:rsid w:val="00707933"/>
    <w:rsid w:val="0071002B"/>
    <w:rsid w:val="0071017B"/>
    <w:rsid w:val="00710879"/>
    <w:rsid w:val="00710A3C"/>
    <w:rsid w:val="00710C1B"/>
    <w:rsid w:val="00710E0F"/>
    <w:rsid w:val="00710EB2"/>
    <w:rsid w:val="0071147C"/>
    <w:rsid w:val="007117EA"/>
    <w:rsid w:val="0071189D"/>
    <w:rsid w:val="00711974"/>
    <w:rsid w:val="00712221"/>
    <w:rsid w:val="00712661"/>
    <w:rsid w:val="007132F7"/>
    <w:rsid w:val="0071373D"/>
    <w:rsid w:val="00713D00"/>
    <w:rsid w:val="0071452E"/>
    <w:rsid w:val="00714914"/>
    <w:rsid w:val="0071525C"/>
    <w:rsid w:val="00715498"/>
    <w:rsid w:val="00715C68"/>
    <w:rsid w:val="00715DBF"/>
    <w:rsid w:val="007162E3"/>
    <w:rsid w:val="0071649A"/>
    <w:rsid w:val="0071663F"/>
    <w:rsid w:val="00716654"/>
    <w:rsid w:val="00716778"/>
    <w:rsid w:val="0071693F"/>
    <w:rsid w:val="007169F0"/>
    <w:rsid w:val="00717770"/>
    <w:rsid w:val="00717D0F"/>
    <w:rsid w:val="00717ED4"/>
    <w:rsid w:val="007204C2"/>
    <w:rsid w:val="00720685"/>
    <w:rsid w:val="00720A46"/>
    <w:rsid w:val="007213F3"/>
    <w:rsid w:val="00721B6E"/>
    <w:rsid w:val="00722768"/>
    <w:rsid w:val="00722B04"/>
    <w:rsid w:val="00723179"/>
    <w:rsid w:val="007232FE"/>
    <w:rsid w:val="007233B5"/>
    <w:rsid w:val="007239C5"/>
    <w:rsid w:val="00724CF8"/>
    <w:rsid w:val="00724EF9"/>
    <w:rsid w:val="00725536"/>
    <w:rsid w:val="00725FBE"/>
    <w:rsid w:val="007261D0"/>
    <w:rsid w:val="00726461"/>
    <w:rsid w:val="007265C0"/>
    <w:rsid w:val="00727077"/>
    <w:rsid w:val="00727168"/>
    <w:rsid w:val="0072753B"/>
    <w:rsid w:val="00727800"/>
    <w:rsid w:val="00727875"/>
    <w:rsid w:val="00730BB4"/>
    <w:rsid w:val="00730D3A"/>
    <w:rsid w:val="0073130A"/>
    <w:rsid w:val="00731D82"/>
    <w:rsid w:val="007325C9"/>
    <w:rsid w:val="007326F5"/>
    <w:rsid w:val="00733D9C"/>
    <w:rsid w:val="00734117"/>
    <w:rsid w:val="00734B28"/>
    <w:rsid w:val="00734D53"/>
    <w:rsid w:val="00735417"/>
    <w:rsid w:val="00735C11"/>
    <w:rsid w:val="00735C4C"/>
    <w:rsid w:val="00735D63"/>
    <w:rsid w:val="00737093"/>
    <w:rsid w:val="0073711D"/>
    <w:rsid w:val="00737341"/>
    <w:rsid w:val="0073753E"/>
    <w:rsid w:val="007378A2"/>
    <w:rsid w:val="00740271"/>
    <w:rsid w:val="00740A56"/>
    <w:rsid w:val="00740E0F"/>
    <w:rsid w:val="00741681"/>
    <w:rsid w:val="00741D99"/>
    <w:rsid w:val="00742453"/>
    <w:rsid w:val="00742486"/>
    <w:rsid w:val="00742A78"/>
    <w:rsid w:val="00742B54"/>
    <w:rsid w:val="00742E18"/>
    <w:rsid w:val="00742F93"/>
    <w:rsid w:val="00743721"/>
    <w:rsid w:val="0074398A"/>
    <w:rsid w:val="00743AFB"/>
    <w:rsid w:val="00743EBD"/>
    <w:rsid w:val="007441B5"/>
    <w:rsid w:val="007441E5"/>
    <w:rsid w:val="00744530"/>
    <w:rsid w:val="00744D2B"/>
    <w:rsid w:val="007458F5"/>
    <w:rsid w:val="00745E2E"/>
    <w:rsid w:val="0074626D"/>
    <w:rsid w:val="00746E2C"/>
    <w:rsid w:val="00747042"/>
    <w:rsid w:val="00747A85"/>
    <w:rsid w:val="00750875"/>
    <w:rsid w:val="00750F28"/>
    <w:rsid w:val="007511C5"/>
    <w:rsid w:val="00751536"/>
    <w:rsid w:val="00751589"/>
    <w:rsid w:val="007515A1"/>
    <w:rsid w:val="007515BC"/>
    <w:rsid w:val="007522DF"/>
    <w:rsid w:val="00752634"/>
    <w:rsid w:val="0075277C"/>
    <w:rsid w:val="00753294"/>
    <w:rsid w:val="00753385"/>
    <w:rsid w:val="007536E5"/>
    <w:rsid w:val="00753F0C"/>
    <w:rsid w:val="00754CC0"/>
    <w:rsid w:val="0075532D"/>
    <w:rsid w:val="007572B3"/>
    <w:rsid w:val="00757496"/>
    <w:rsid w:val="00757BE6"/>
    <w:rsid w:val="00757F78"/>
    <w:rsid w:val="0076094C"/>
    <w:rsid w:val="00760D7F"/>
    <w:rsid w:val="007622BC"/>
    <w:rsid w:val="00762684"/>
    <w:rsid w:val="00762A3D"/>
    <w:rsid w:val="00762AF3"/>
    <w:rsid w:val="00762C95"/>
    <w:rsid w:val="0076378C"/>
    <w:rsid w:val="00763ED9"/>
    <w:rsid w:val="00763F65"/>
    <w:rsid w:val="0076415A"/>
    <w:rsid w:val="007644B7"/>
    <w:rsid w:val="00764AB5"/>
    <w:rsid w:val="007666F6"/>
    <w:rsid w:val="00766A23"/>
    <w:rsid w:val="00767428"/>
    <w:rsid w:val="0076795D"/>
    <w:rsid w:val="00767B50"/>
    <w:rsid w:val="00767E43"/>
    <w:rsid w:val="00771B5B"/>
    <w:rsid w:val="00771BAD"/>
    <w:rsid w:val="00771E7D"/>
    <w:rsid w:val="00771F3F"/>
    <w:rsid w:val="0077217B"/>
    <w:rsid w:val="007726A2"/>
    <w:rsid w:val="00772A39"/>
    <w:rsid w:val="00772CD1"/>
    <w:rsid w:val="00772D08"/>
    <w:rsid w:val="007735BF"/>
    <w:rsid w:val="0077391D"/>
    <w:rsid w:val="00773E06"/>
    <w:rsid w:val="007740C8"/>
    <w:rsid w:val="00774122"/>
    <w:rsid w:val="00775A74"/>
    <w:rsid w:val="00775E04"/>
    <w:rsid w:val="00777CFF"/>
    <w:rsid w:val="007800E4"/>
    <w:rsid w:val="00780157"/>
    <w:rsid w:val="007808FA"/>
    <w:rsid w:val="00780C70"/>
    <w:rsid w:val="00781EF5"/>
    <w:rsid w:val="00782354"/>
    <w:rsid w:val="0078287B"/>
    <w:rsid w:val="00782B0A"/>
    <w:rsid w:val="00782E65"/>
    <w:rsid w:val="007830BC"/>
    <w:rsid w:val="007831C0"/>
    <w:rsid w:val="0078326D"/>
    <w:rsid w:val="00783CD6"/>
    <w:rsid w:val="0078401E"/>
    <w:rsid w:val="00784098"/>
    <w:rsid w:val="00784380"/>
    <w:rsid w:val="00784976"/>
    <w:rsid w:val="007850B0"/>
    <w:rsid w:val="00785863"/>
    <w:rsid w:val="007858BE"/>
    <w:rsid w:val="00785F82"/>
    <w:rsid w:val="0078637F"/>
    <w:rsid w:val="007863D6"/>
    <w:rsid w:val="00787DA0"/>
    <w:rsid w:val="00790160"/>
    <w:rsid w:val="007901E3"/>
    <w:rsid w:val="00790A12"/>
    <w:rsid w:val="00791014"/>
    <w:rsid w:val="007922E2"/>
    <w:rsid w:val="0079286E"/>
    <w:rsid w:val="00793425"/>
    <w:rsid w:val="00794D7A"/>
    <w:rsid w:val="00794E79"/>
    <w:rsid w:val="00794FA7"/>
    <w:rsid w:val="0079662F"/>
    <w:rsid w:val="007966ED"/>
    <w:rsid w:val="00796F8B"/>
    <w:rsid w:val="007971F1"/>
    <w:rsid w:val="007A08C2"/>
    <w:rsid w:val="007A0C1A"/>
    <w:rsid w:val="007A13DB"/>
    <w:rsid w:val="007A1D4D"/>
    <w:rsid w:val="007A1F52"/>
    <w:rsid w:val="007A2684"/>
    <w:rsid w:val="007A2CAD"/>
    <w:rsid w:val="007A2FE1"/>
    <w:rsid w:val="007A5444"/>
    <w:rsid w:val="007A56EC"/>
    <w:rsid w:val="007A5C5E"/>
    <w:rsid w:val="007A6D8C"/>
    <w:rsid w:val="007A708E"/>
    <w:rsid w:val="007A7183"/>
    <w:rsid w:val="007A763F"/>
    <w:rsid w:val="007A76CA"/>
    <w:rsid w:val="007B0638"/>
    <w:rsid w:val="007B0667"/>
    <w:rsid w:val="007B06E5"/>
    <w:rsid w:val="007B0DE4"/>
    <w:rsid w:val="007B122C"/>
    <w:rsid w:val="007B1CFA"/>
    <w:rsid w:val="007B269C"/>
    <w:rsid w:val="007B2CB5"/>
    <w:rsid w:val="007B390E"/>
    <w:rsid w:val="007B424D"/>
    <w:rsid w:val="007B4915"/>
    <w:rsid w:val="007B5E4C"/>
    <w:rsid w:val="007B5EE3"/>
    <w:rsid w:val="007B6841"/>
    <w:rsid w:val="007B7696"/>
    <w:rsid w:val="007C0C5F"/>
    <w:rsid w:val="007C167E"/>
    <w:rsid w:val="007C1E94"/>
    <w:rsid w:val="007C20BB"/>
    <w:rsid w:val="007C23BF"/>
    <w:rsid w:val="007C2548"/>
    <w:rsid w:val="007C34CD"/>
    <w:rsid w:val="007C35E0"/>
    <w:rsid w:val="007C3F91"/>
    <w:rsid w:val="007C4253"/>
    <w:rsid w:val="007C47B2"/>
    <w:rsid w:val="007C4D73"/>
    <w:rsid w:val="007C52B0"/>
    <w:rsid w:val="007C64D9"/>
    <w:rsid w:val="007C740B"/>
    <w:rsid w:val="007C7451"/>
    <w:rsid w:val="007C790D"/>
    <w:rsid w:val="007C7CFF"/>
    <w:rsid w:val="007D0A5F"/>
    <w:rsid w:val="007D114A"/>
    <w:rsid w:val="007D168C"/>
    <w:rsid w:val="007D1B61"/>
    <w:rsid w:val="007D1EEC"/>
    <w:rsid w:val="007D1F5F"/>
    <w:rsid w:val="007D2290"/>
    <w:rsid w:val="007D283B"/>
    <w:rsid w:val="007D2F29"/>
    <w:rsid w:val="007D3374"/>
    <w:rsid w:val="007D389A"/>
    <w:rsid w:val="007D3C88"/>
    <w:rsid w:val="007D3DA0"/>
    <w:rsid w:val="007D48F6"/>
    <w:rsid w:val="007D4A22"/>
    <w:rsid w:val="007D4CE0"/>
    <w:rsid w:val="007D523D"/>
    <w:rsid w:val="007D60A1"/>
    <w:rsid w:val="007D6C65"/>
    <w:rsid w:val="007D752B"/>
    <w:rsid w:val="007E0808"/>
    <w:rsid w:val="007E1073"/>
    <w:rsid w:val="007E16AD"/>
    <w:rsid w:val="007E1E51"/>
    <w:rsid w:val="007E21EA"/>
    <w:rsid w:val="007E2A70"/>
    <w:rsid w:val="007E2B3B"/>
    <w:rsid w:val="007E2F7A"/>
    <w:rsid w:val="007E36C0"/>
    <w:rsid w:val="007E37D9"/>
    <w:rsid w:val="007E391F"/>
    <w:rsid w:val="007E3999"/>
    <w:rsid w:val="007E41AC"/>
    <w:rsid w:val="007E44A4"/>
    <w:rsid w:val="007E458E"/>
    <w:rsid w:val="007E492A"/>
    <w:rsid w:val="007E4B80"/>
    <w:rsid w:val="007E4D1B"/>
    <w:rsid w:val="007E5927"/>
    <w:rsid w:val="007E5CF1"/>
    <w:rsid w:val="007E5E82"/>
    <w:rsid w:val="007E668C"/>
    <w:rsid w:val="007E7A62"/>
    <w:rsid w:val="007E7F89"/>
    <w:rsid w:val="007F09A4"/>
    <w:rsid w:val="007F0A93"/>
    <w:rsid w:val="007F0BC3"/>
    <w:rsid w:val="007F0F33"/>
    <w:rsid w:val="007F1627"/>
    <w:rsid w:val="007F1CB5"/>
    <w:rsid w:val="007F231D"/>
    <w:rsid w:val="007F2673"/>
    <w:rsid w:val="007F271D"/>
    <w:rsid w:val="007F376C"/>
    <w:rsid w:val="007F4877"/>
    <w:rsid w:val="007F5059"/>
    <w:rsid w:val="007F5D34"/>
    <w:rsid w:val="007F65CA"/>
    <w:rsid w:val="008006EE"/>
    <w:rsid w:val="00800777"/>
    <w:rsid w:val="00800869"/>
    <w:rsid w:val="008017F5"/>
    <w:rsid w:val="00801EE8"/>
    <w:rsid w:val="0080369E"/>
    <w:rsid w:val="00803A93"/>
    <w:rsid w:val="00803D91"/>
    <w:rsid w:val="0080407E"/>
    <w:rsid w:val="0080418F"/>
    <w:rsid w:val="008049F2"/>
    <w:rsid w:val="00806015"/>
    <w:rsid w:val="00806922"/>
    <w:rsid w:val="00806D1C"/>
    <w:rsid w:val="00807A46"/>
    <w:rsid w:val="00810027"/>
    <w:rsid w:val="008101CE"/>
    <w:rsid w:val="00810318"/>
    <w:rsid w:val="00810513"/>
    <w:rsid w:val="008114C9"/>
    <w:rsid w:val="0081176F"/>
    <w:rsid w:val="0081193A"/>
    <w:rsid w:val="00811ED3"/>
    <w:rsid w:val="008127B2"/>
    <w:rsid w:val="00812ECA"/>
    <w:rsid w:val="008133C9"/>
    <w:rsid w:val="00813702"/>
    <w:rsid w:val="00813E28"/>
    <w:rsid w:val="008143F3"/>
    <w:rsid w:val="00814531"/>
    <w:rsid w:val="00814AB5"/>
    <w:rsid w:val="0081533B"/>
    <w:rsid w:val="00815D17"/>
    <w:rsid w:val="00817476"/>
    <w:rsid w:val="00821589"/>
    <w:rsid w:val="008216EA"/>
    <w:rsid w:val="00821930"/>
    <w:rsid w:val="008232FF"/>
    <w:rsid w:val="0082426E"/>
    <w:rsid w:val="008248EB"/>
    <w:rsid w:val="00824BD2"/>
    <w:rsid w:val="00825301"/>
    <w:rsid w:val="00825435"/>
    <w:rsid w:val="00825DBC"/>
    <w:rsid w:val="00826761"/>
    <w:rsid w:val="00826BB3"/>
    <w:rsid w:val="00830D37"/>
    <w:rsid w:val="008316BC"/>
    <w:rsid w:val="00831953"/>
    <w:rsid w:val="00831A19"/>
    <w:rsid w:val="00831A80"/>
    <w:rsid w:val="0083216F"/>
    <w:rsid w:val="00832298"/>
    <w:rsid w:val="0083240D"/>
    <w:rsid w:val="00832F9F"/>
    <w:rsid w:val="008332E6"/>
    <w:rsid w:val="00833F42"/>
    <w:rsid w:val="0083402E"/>
    <w:rsid w:val="00834656"/>
    <w:rsid w:val="00835AAB"/>
    <w:rsid w:val="00835F3F"/>
    <w:rsid w:val="008361C4"/>
    <w:rsid w:val="008367F7"/>
    <w:rsid w:val="00836F81"/>
    <w:rsid w:val="00837199"/>
    <w:rsid w:val="00837CD7"/>
    <w:rsid w:val="008415EA"/>
    <w:rsid w:val="00842738"/>
    <w:rsid w:val="008429FC"/>
    <w:rsid w:val="0084315A"/>
    <w:rsid w:val="00843445"/>
    <w:rsid w:val="008437DF"/>
    <w:rsid w:val="00843ED8"/>
    <w:rsid w:val="00843FA1"/>
    <w:rsid w:val="00844000"/>
    <w:rsid w:val="00844566"/>
    <w:rsid w:val="00844819"/>
    <w:rsid w:val="00844937"/>
    <w:rsid w:val="00844E85"/>
    <w:rsid w:val="0084501C"/>
    <w:rsid w:val="00845919"/>
    <w:rsid w:val="00846128"/>
    <w:rsid w:val="00846327"/>
    <w:rsid w:val="008467AE"/>
    <w:rsid w:val="00846D10"/>
    <w:rsid w:val="008509AB"/>
    <w:rsid w:val="0085155C"/>
    <w:rsid w:val="008515CF"/>
    <w:rsid w:val="00851FCD"/>
    <w:rsid w:val="00852DC9"/>
    <w:rsid w:val="00854233"/>
    <w:rsid w:val="00856D40"/>
    <w:rsid w:val="008577B8"/>
    <w:rsid w:val="00857DC9"/>
    <w:rsid w:val="00860073"/>
    <w:rsid w:val="008607C5"/>
    <w:rsid w:val="0086089F"/>
    <w:rsid w:val="0086109C"/>
    <w:rsid w:val="008610ED"/>
    <w:rsid w:val="00861A17"/>
    <w:rsid w:val="00861BFF"/>
    <w:rsid w:val="00861C5F"/>
    <w:rsid w:val="00861FD8"/>
    <w:rsid w:val="00862877"/>
    <w:rsid w:val="00862A7A"/>
    <w:rsid w:val="008635AE"/>
    <w:rsid w:val="00863656"/>
    <w:rsid w:val="00863881"/>
    <w:rsid w:val="00863B6A"/>
    <w:rsid w:val="00863C26"/>
    <w:rsid w:val="00864051"/>
    <w:rsid w:val="008643A6"/>
    <w:rsid w:val="0086513B"/>
    <w:rsid w:val="00865144"/>
    <w:rsid w:val="008655EF"/>
    <w:rsid w:val="00865B9C"/>
    <w:rsid w:val="00865EB7"/>
    <w:rsid w:val="00866098"/>
    <w:rsid w:val="008665A2"/>
    <w:rsid w:val="0086695A"/>
    <w:rsid w:val="00870776"/>
    <w:rsid w:val="00870889"/>
    <w:rsid w:val="00870A4F"/>
    <w:rsid w:val="00870B22"/>
    <w:rsid w:val="00870E32"/>
    <w:rsid w:val="00871E1F"/>
    <w:rsid w:val="00872677"/>
    <w:rsid w:val="00872CCF"/>
    <w:rsid w:val="0087330D"/>
    <w:rsid w:val="00874024"/>
    <w:rsid w:val="008749B4"/>
    <w:rsid w:val="008749F9"/>
    <w:rsid w:val="008752C1"/>
    <w:rsid w:val="00875395"/>
    <w:rsid w:val="00875605"/>
    <w:rsid w:val="00875939"/>
    <w:rsid w:val="00875D3E"/>
    <w:rsid w:val="00876B25"/>
    <w:rsid w:val="00877A1F"/>
    <w:rsid w:val="00877C82"/>
    <w:rsid w:val="00877CDA"/>
    <w:rsid w:val="008801BC"/>
    <w:rsid w:val="0088032B"/>
    <w:rsid w:val="0088050A"/>
    <w:rsid w:val="00880CC8"/>
    <w:rsid w:val="00880CE0"/>
    <w:rsid w:val="00881904"/>
    <w:rsid w:val="00882273"/>
    <w:rsid w:val="008831AF"/>
    <w:rsid w:val="008842CF"/>
    <w:rsid w:val="008844B6"/>
    <w:rsid w:val="00885321"/>
    <w:rsid w:val="00886219"/>
    <w:rsid w:val="008864A8"/>
    <w:rsid w:val="00886900"/>
    <w:rsid w:val="0088723B"/>
    <w:rsid w:val="00887666"/>
    <w:rsid w:val="00890452"/>
    <w:rsid w:val="00891749"/>
    <w:rsid w:val="00892892"/>
    <w:rsid w:val="00893E67"/>
    <w:rsid w:val="00894491"/>
    <w:rsid w:val="00894E6C"/>
    <w:rsid w:val="0089602F"/>
    <w:rsid w:val="008964F2"/>
    <w:rsid w:val="00896699"/>
    <w:rsid w:val="00896939"/>
    <w:rsid w:val="00896D64"/>
    <w:rsid w:val="0089733D"/>
    <w:rsid w:val="00897B2A"/>
    <w:rsid w:val="00897E78"/>
    <w:rsid w:val="008A0300"/>
    <w:rsid w:val="008A0EFE"/>
    <w:rsid w:val="008A1648"/>
    <w:rsid w:val="008A1CD0"/>
    <w:rsid w:val="008A1CE0"/>
    <w:rsid w:val="008A1FD9"/>
    <w:rsid w:val="008A26D5"/>
    <w:rsid w:val="008A2D40"/>
    <w:rsid w:val="008A3932"/>
    <w:rsid w:val="008A39CD"/>
    <w:rsid w:val="008A414D"/>
    <w:rsid w:val="008A4954"/>
    <w:rsid w:val="008A497C"/>
    <w:rsid w:val="008A5CED"/>
    <w:rsid w:val="008A6175"/>
    <w:rsid w:val="008A6B44"/>
    <w:rsid w:val="008A6C38"/>
    <w:rsid w:val="008A6C4C"/>
    <w:rsid w:val="008A74AE"/>
    <w:rsid w:val="008A75CE"/>
    <w:rsid w:val="008A7884"/>
    <w:rsid w:val="008A7E22"/>
    <w:rsid w:val="008B04CA"/>
    <w:rsid w:val="008B0ECE"/>
    <w:rsid w:val="008B114E"/>
    <w:rsid w:val="008B120D"/>
    <w:rsid w:val="008B1714"/>
    <w:rsid w:val="008B1890"/>
    <w:rsid w:val="008B1CE5"/>
    <w:rsid w:val="008B1FEB"/>
    <w:rsid w:val="008B231A"/>
    <w:rsid w:val="008B3D45"/>
    <w:rsid w:val="008B400C"/>
    <w:rsid w:val="008B4B42"/>
    <w:rsid w:val="008B4EF8"/>
    <w:rsid w:val="008B593C"/>
    <w:rsid w:val="008B6EFA"/>
    <w:rsid w:val="008B7178"/>
    <w:rsid w:val="008B7774"/>
    <w:rsid w:val="008C029A"/>
    <w:rsid w:val="008C05B1"/>
    <w:rsid w:val="008C0C7D"/>
    <w:rsid w:val="008C12F4"/>
    <w:rsid w:val="008C1AA2"/>
    <w:rsid w:val="008C1EC8"/>
    <w:rsid w:val="008C2F26"/>
    <w:rsid w:val="008C2FB6"/>
    <w:rsid w:val="008C30AC"/>
    <w:rsid w:val="008C39AC"/>
    <w:rsid w:val="008C3E40"/>
    <w:rsid w:val="008C41CA"/>
    <w:rsid w:val="008C4554"/>
    <w:rsid w:val="008C58C1"/>
    <w:rsid w:val="008C5CA5"/>
    <w:rsid w:val="008C5E70"/>
    <w:rsid w:val="008C5EC7"/>
    <w:rsid w:val="008C6DE6"/>
    <w:rsid w:val="008C7325"/>
    <w:rsid w:val="008C775B"/>
    <w:rsid w:val="008C7B49"/>
    <w:rsid w:val="008C7C80"/>
    <w:rsid w:val="008C7ED5"/>
    <w:rsid w:val="008D03DC"/>
    <w:rsid w:val="008D056D"/>
    <w:rsid w:val="008D1B11"/>
    <w:rsid w:val="008D21AF"/>
    <w:rsid w:val="008D272D"/>
    <w:rsid w:val="008D2D72"/>
    <w:rsid w:val="008D2F8B"/>
    <w:rsid w:val="008D32FD"/>
    <w:rsid w:val="008D3491"/>
    <w:rsid w:val="008D3E6D"/>
    <w:rsid w:val="008D3EF0"/>
    <w:rsid w:val="008D4A5B"/>
    <w:rsid w:val="008D4C57"/>
    <w:rsid w:val="008D5ADE"/>
    <w:rsid w:val="008D5EED"/>
    <w:rsid w:val="008D6CB1"/>
    <w:rsid w:val="008D7631"/>
    <w:rsid w:val="008D7BCC"/>
    <w:rsid w:val="008E0DE6"/>
    <w:rsid w:val="008E0FE0"/>
    <w:rsid w:val="008E106F"/>
    <w:rsid w:val="008E1344"/>
    <w:rsid w:val="008E1692"/>
    <w:rsid w:val="008E1A41"/>
    <w:rsid w:val="008E1BEC"/>
    <w:rsid w:val="008E1F7F"/>
    <w:rsid w:val="008E236E"/>
    <w:rsid w:val="008E2A76"/>
    <w:rsid w:val="008E2E86"/>
    <w:rsid w:val="008E361A"/>
    <w:rsid w:val="008E3767"/>
    <w:rsid w:val="008E4D45"/>
    <w:rsid w:val="008E631F"/>
    <w:rsid w:val="008E65A7"/>
    <w:rsid w:val="008E6CCE"/>
    <w:rsid w:val="008E7135"/>
    <w:rsid w:val="008E71D2"/>
    <w:rsid w:val="008F148F"/>
    <w:rsid w:val="008F1553"/>
    <w:rsid w:val="008F2394"/>
    <w:rsid w:val="008F2684"/>
    <w:rsid w:val="008F2BCF"/>
    <w:rsid w:val="008F2CB0"/>
    <w:rsid w:val="008F2F0F"/>
    <w:rsid w:val="008F3048"/>
    <w:rsid w:val="008F3596"/>
    <w:rsid w:val="008F361C"/>
    <w:rsid w:val="008F3A33"/>
    <w:rsid w:val="008F3BCE"/>
    <w:rsid w:val="008F4007"/>
    <w:rsid w:val="008F455E"/>
    <w:rsid w:val="008F4A9B"/>
    <w:rsid w:val="008F4D38"/>
    <w:rsid w:val="008F5B5D"/>
    <w:rsid w:val="008F662C"/>
    <w:rsid w:val="008F670F"/>
    <w:rsid w:val="008F6760"/>
    <w:rsid w:val="008F6F11"/>
    <w:rsid w:val="008F7111"/>
    <w:rsid w:val="0090018C"/>
    <w:rsid w:val="00900947"/>
    <w:rsid w:val="00900FD7"/>
    <w:rsid w:val="0090115F"/>
    <w:rsid w:val="00901A04"/>
    <w:rsid w:val="00901F29"/>
    <w:rsid w:val="00901F39"/>
    <w:rsid w:val="009025AE"/>
    <w:rsid w:val="00902E86"/>
    <w:rsid w:val="00902EB3"/>
    <w:rsid w:val="0090373E"/>
    <w:rsid w:val="009038AF"/>
    <w:rsid w:val="00904449"/>
    <w:rsid w:val="009049B2"/>
    <w:rsid w:val="0090544E"/>
    <w:rsid w:val="00905504"/>
    <w:rsid w:val="00905733"/>
    <w:rsid w:val="00905755"/>
    <w:rsid w:val="00905994"/>
    <w:rsid w:val="00905FDF"/>
    <w:rsid w:val="00906270"/>
    <w:rsid w:val="009064CD"/>
    <w:rsid w:val="00906FB8"/>
    <w:rsid w:val="009075E3"/>
    <w:rsid w:val="0090787D"/>
    <w:rsid w:val="0091057F"/>
    <w:rsid w:val="009109BE"/>
    <w:rsid w:val="0091104D"/>
    <w:rsid w:val="009110AA"/>
    <w:rsid w:val="0091118A"/>
    <w:rsid w:val="00911A4F"/>
    <w:rsid w:val="00912E58"/>
    <w:rsid w:val="00912F84"/>
    <w:rsid w:val="009135ED"/>
    <w:rsid w:val="009135EF"/>
    <w:rsid w:val="00913CFC"/>
    <w:rsid w:val="0091429B"/>
    <w:rsid w:val="009144BA"/>
    <w:rsid w:val="009161E3"/>
    <w:rsid w:val="009163C4"/>
    <w:rsid w:val="0091757A"/>
    <w:rsid w:val="00917CBD"/>
    <w:rsid w:val="00917E8D"/>
    <w:rsid w:val="00917EE8"/>
    <w:rsid w:val="00920306"/>
    <w:rsid w:val="009204C4"/>
    <w:rsid w:val="009215BF"/>
    <w:rsid w:val="00921839"/>
    <w:rsid w:val="009218C9"/>
    <w:rsid w:val="00921A44"/>
    <w:rsid w:val="00921AAE"/>
    <w:rsid w:val="00922485"/>
    <w:rsid w:val="00923604"/>
    <w:rsid w:val="00923B79"/>
    <w:rsid w:val="00924559"/>
    <w:rsid w:val="009253CF"/>
    <w:rsid w:val="0092552B"/>
    <w:rsid w:val="00925611"/>
    <w:rsid w:val="009305DF"/>
    <w:rsid w:val="00931B24"/>
    <w:rsid w:val="00932538"/>
    <w:rsid w:val="00933362"/>
    <w:rsid w:val="00933E24"/>
    <w:rsid w:val="00933F6C"/>
    <w:rsid w:val="00934D1C"/>
    <w:rsid w:val="00935C6D"/>
    <w:rsid w:val="00936BE0"/>
    <w:rsid w:val="00937677"/>
    <w:rsid w:val="0093791C"/>
    <w:rsid w:val="00937CA1"/>
    <w:rsid w:val="00940ED9"/>
    <w:rsid w:val="00941D73"/>
    <w:rsid w:val="009420F5"/>
    <w:rsid w:val="0094229B"/>
    <w:rsid w:val="0094234D"/>
    <w:rsid w:val="00943FC1"/>
    <w:rsid w:val="00944009"/>
    <w:rsid w:val="00944164"/>
    <w:rsid w:val="0094421C"/>
    <w:rsid w:val="009446FA"/>
    <w:rsid w:val="009449D9"/>
    <w:rsid w:val="009451DC"/>
    <w:rsid w:val="00945851"/>
    <w:rsid w:val="00945F9A"/>
    <w:rsid w:val="0094665A"/>
    <w:rsid w:val="00946969"/>
    <w:rsid w:val="009507B7"/>
    <w:rsid w:val="00950ACD"/>
    <w:rsid w:val="00950FA0"/>
    <w:rsid w:val="00951DDB"/>
    <w:rsid w:val="00952255"/>
    <w:rsid w:val="0095258B"/>
    <w:rsid w:val="009534AE"/>
    <w:rsid w:val="00953968"/>
    <w:rsid w:val="00953A8A"/>
    <w:rsid w:val="00954915"/>
    <w:rsid w:val="00955536"/>
    <w:rsid w:val="00956200"/>
    <w:rsid w:val="00956900"/>
    <w:rsid w:val="00956A3C"/>
    <w:rsid w:val="00957818"/>
    <w:rsid w:val="0095781D"/>
    <w:rsid w:val="00957DEA"/>
    <w:rsid w:val="00960100"/>
    <w:rsid w:val="009602FA"/>
    <w:rsid w:val="009608F7"/>
    <w:rsid w:val="00960B54"/>
    <w:rsid w:val="00960CD9"/>
    <w:rsid w:val="00961233"/>
    <w:rsid w:val="009614BB"/>
    <w:rsid w:val="00962504"/>
    <w:rsid w:val="00962F6B"/>
    <w:rsid w:val="0096365A"/>
    <w:rsid w:val="00963889"/>
    <w:rsid w:val="00963ECC"/>
    <w:rsid w:val="009658DF"/>
    <w:rsid w:val="0096670C"/>
    <w:rsid w:val="00966937"/>
    <w:rsid w:val="00967129"/>
    <w:rsid w:val="00970272"/>
    <w:rsid w:val="00970542"/>
    <w:rsid w:val="0097075A"/>
    <w:rsid w:val="009709AE"/>
    <w:rsid w:val="00970D9B"/>
    <w:rsid w:val="00971389"/>
    <w:rsid w:val="009715DB"/>
    <w:rsid w:val="00971F21"/>
    <w:rsid w:val="009722F0"/>
    <w:rsid w:val="00972EA1"/>
    <w:rsid w:val="00973185"/>
    <w:rsid w:val="009731C1"/>
    <w:rsid w:val="0097324A"/>
    <w:rsid w:val="009733BF"/>
    <w:rsid w:val="0097372C"/>
    <w:rsid w:val="00973759"/>
    <w:rsid w:val="009740C7"/>
    <w:rsid w:val="00975130"/>
    <w:rsid w:val="009756A6"/>
    <w:rsid w:val="0097571D"/>
    <w:rsid w:val="00975B18"/>
    <w:rsid w:val="009769A9"/>
    <w:rsid w:val="00977BA5"/>
    <w:rsid w:val="00977CA7"/>
    <w:rsid w:val="00977D70"/>
    <w:rsid w:val="00980373"/>
    <w:rsid w:val="00981958"/>
    <w:rsid w:val="00981DDB"/>
    <w:rsid w:val="009820B7"/>
    <w:rsid w:val="0098284F"/>
    <w:rsid w:val="009835D6"/>
    <w:rsid w:val="00983EA1"/>
    <w:rsid w:val="0098431D"/>
    <w:rsid w:val="0098461E"/>
    <w:rsid w:val="0098484B"/>
    <w:rsid w:val="00984ABC"/>
    <w:rsid w:val="00984ED7"/>
    <w:rsid w:val="009850FD"/>
    <w:rsid w:val="00985BBD"/>
    <w:rsid w:val="00986248"/>
    <w:rsid w:val="00986701"/>
    <w:rsid w:val="009869E4"/>
    <w:rsid w:val="00986DB3"/>
    <w:rsid w:val="009871C9"/>
    <w:rsid w:val="009877EA"/>
    <w:rsid w:val="009907D7"/>
    <w:rsid w:val="00990E6C"/>
    <w:rsid w:val="00990ED1"/>
    <w:rsid w:val="00991943"/>
    <w:rsid w:val="00991A31"/>
    <w:rsid w:val="0099200C"/>
    <w:rsid w:val="00993839"/>
    <w:rsid w:val="00994647"/>
    <w:rsid w:val="009959B1"/>
    <w:rsid w:val="00995C05"/>
    <w:rsid w:val="00995F18"/>
    <w:rsid w:val="0099622C"/>
    <w:rsid w:val="0099676B"/>
    <w:rsid w:val="009968E4"/>
    <w:rsid w:val="009969CB"/>
    <w:rsid w:val="00996AD2"/>
    <w:rsid w:val="009979DC"/>
    <w:rsid w:val="009A08B0"/>
    <w:rsid w:val="009A0FD8"/>
    <w:rsid w:val="009A105A"/>
    <w:rsid w:val="009A13F1"/>
    <w:rsid w:val="009A1A86"/>
    <w:rsid w:val="009A1B8A"/>
    <w:rsid w:val="009A1C35"/>
    <w:rsid w:val="009A1C96"/>
    <w:rsid w:val="009A229F"/>
    <w:rsid w:val="009A35EB"/>
    <w:rsid w:val="009A3674"/>
    <w:rsid w:val="009A3D7D"/>
    <w:rsid w:val="009A41C9"/>
    <w:rsid w:val="009A4AE8"/>
    <w:rsid w:val="009A5165"/>
    <w:rsid w:val="009A5A97"/>
    <w:rsid w:val="009A610C"/>
    <w:rsid w:val="009A634F"/>
    <w:rsid w:val="009B0232"/>
    <w:rsid w:val="009B0A07"/>
    <w:rsid w:val="009B0AB0"/>
    <w:rsid w:val="009B0EB6"/>
    <w:rsid w:val="009B0EFE"/>
    <w:rsid w:val="009B1A52"/>
    <w:rsid w:val="009B3018"/>
    <w:rsid w:val="009B33C5"/>
    <w:rsid w:val="009B3923"/>
    <w:rsid w:val="009B4D09"/>
    <w:rsid w:val="009B58F8"/>
    <w:rsid w:val="009B5966"/>
    <w:rsid w:val="009B5DBA"/>
    <w:rsid w:val="009B5F3B"/>
    <w:rsid w:val="009B64B3"/>
    <w:rsid w:val="009B6668"/>
    <w:rsid w:val="009B66F3"/>
    <w:rsid w:val="009B6846"/>
    <w:rsid w:val="009B6C3B"/>
    <w:rsid w:val="009B6FBD"/>
    <w:rsid w:val="009B7178"/>
    <w:rsid w:val="009B74B6"/>
    <w:rsid w:val="009C0C9E"/>
    <w:rsid w:val="009C2771"/>
    <w:rsid w:val="009C27C6"/>
    <w:rsid w:val="009C30BF"/>
    <w:rsid w:val="009C30D0"/>
    <w:rsid w:val="009C367F"/>
    <w:rsid w:val="009C4CBA"/>
    <w:rsid w:val="009C4CF3"/>
    <w:rsid w:val="009C5541"/>
    <w:rsid w:val="009C5DF0"/>
    <w:rsid w:val="009C636F"/>
    <w:rsid w:val="009C65EC"/>
    <w:rsid w:val="009D03F9"/>
    <w:rsid w:val="009D052B"/>
    <w:rsid w:val="009D08B6"/>
    <w:rsid w:val="009D16ED"/>
    <w:rsid w:val="009D19F8"/>
    <w:rsid w:val="009D1B1A"/>
    <w:rsid w:val="009D3772"/>
    <w:rsid w:val="009D48E8"/>
    <w:rsid w:val="009D4B88"/>
    <w:rsid w:val="009D4D49"/>
    <w:rsid w:val="009D527C"/>
    <w:rsid w:val="009D5CC8"/>
    <w:rsid w:val="009D5CFF"/>
    <w:rsid w:val="009D6250"/>
    <w:rsid w:val="009D62B4"/>
    <w:rsid w:val="009D6326"/>
    <w:rsid w:val="009D6340"/>
    <w:rsid w:val="009D6467"/>
    <w:rsid w:val="009D64A0"/>
    <w:rsid w:val="009D65A9"/>
    <w:rsid w:val="009D697F"/>
    <w:rsid w:val="009D6D40"/>
    <w:rsid w:val="009D7153"/>
    <w:rsid w:val="009D73DA"/>
    <w:rsid w:val="009D7E19"/>
    <w:rsid w:val="009E0359"/>
    <w:rsid w:val="009E06DE"/>
    <w:rsid w:val="009E143A"/>
    <w:rsid w:val="009E28CD"/>
    <w:rsid w:val="009E29A4"/>
    <w:rsid w:val="009E3957"/>
    <w:rsid w:val="009E3F6C"/>
    <w:rsid w:val="009E404A"/>
    <w:rsid w:val="009E49F0"/>
    <w:rsid w:val="009E5757"/>
    <w:rsid w:val="009E57A7"/>
    <w:rsid w:val="009E58CB"/>
    <w:rsid w:val="009E5C2D"/>
    <w:rsid w:val="009E6647"/>
    <w:rsid w:val="009E669E"/>
    <w:rsid w:val="009E6745"/>
    <w:rsid w:val="009E685B"/>
    <w:rsid w:val="009E6F6B"/>
    <w:rsid w:val="009F0376"/>
    <w:rsid w:val="009F0E5D"/>
    <w:rsid w:val="009F12BD"/>
    <w:rsid w:val="009F179E"/>
    <w:rsid w:val="009F1C10"/>
    <w:rsid w:val="009F1C33"/>
    <w:rsid w:val="009F28CD"/>
    <w:rsid w:val="009F367E"/>
    <w:rsid w:val="009F446B"/>
    <w:rsid w:val="009F49B5"/>
    <w:rsid w:val="009F4B10"/>
    <w:rsid w:val="009F54B0"/>
    <w:rsid w:val="009F586F"/>
    <w:rsid w:val="009F61BB"/>
    <w:rsid w:val="009F647D"/>
    <w:rsid w:val="009F66CF"/>
    <w:rsid w:val="009F7476"/>
    <w:rsid w:val="009F77FF"/>
    <w:rsid w:val="00A0064F"/>
    <w:rsid w:val="00A008F8"/>
    <w:rsid w:val="00A00C16"/>
    <w:rsid w:val="00A00F65"/>
    <w:rsid w:val="00A017ED"/>
    <w:rsid w:val="00A0184F"/>
    <w:rsid w:val="00A021AF"/>
    <w:rsid w:val="00A02517"/>
    <w:rsid w:val="00A028F6"/>
    <w:rsid w:val="00A03392"/>
    <w:rsid w:val="00A04059"/>
    <w:rsid w:val="00A04236"/>
    <w:rsid w:val="00A04EE5"/>
    <w:rsid w:val="00A04F0B"/>
    <w:rsid w:val="00A04FBB"/>
    <w:rsid w:val="00A05899"/>
    <w:rsid w:val="00A05B3B"/>
    <w:rsid w:val="00A05BA9"/>
    <w:rsid w:val="00A05EE4"/>
    <w:rsid w:val="00A05F22"/>
    <w:rsid w:val="00A06534"/>
    <w:rsid w:val="00A06CDB"/>
    <w:rsid w:val="00A075BF"/>
    <w:rsid w:val="00A07BFC"/>
    <w:rsid w:val="00A10E87"/>
    <w:rsid w:val="00A11543"/>
    <w:rsid w:val="00A1186F"/>
    <w:rsid w:val="00A11FC3"/>
    <w:rsid w:val="00A126B0"/>
    <w:rsid w:val="00A12A23"/>
    <w:rsid w:val="00A12BCD"/>
    <w:rsid w:val="00A12E06"/>
    <w:rsid w:val="00A1383F"/>
    <w:rsid w:val="00A13C86"/>
    <w:rsid w:val="00A13F24"/>
    <w:rsid w:val="00A14426"/>
    <w:rsid w:val="00A1471B"/>
    <w:rsid w:val="00A14936"/>
    <w:rsid w:val="00A14E66"/>
    <w:rsid w:val="00A15032"/>
    <w:rsid w:val="00A15038"/>
    <w:rsid w:val="00A153D0"/>
    <w:rsid w:val="00A155D0"/>
    <w:rsid w:val="00A15D29"/>
    <w:rsid w:val="00A16165"/>
    <w:rsid w:val="00A1653A"/>
    <w:rsid w:val="00A1749D"/>
    <w:rsid w:val="00A17D84"/>
    <w:rsid w:val="00A17F7B"/>
    <w:rsid w:val="00A2056A"/>
    <w:rsid w:val="00A2081D"/>
    <w:rsid w:val="00A20E88"/>
    <w:rsid w:val="00A210EF"/>
    <w:rsid w:val="00A21912"/>
    <w:rsid w:val="00A21BF6"/>
    <w:rsid w:val="00A22CA5"/>
    <w:rsid w:val="00A22DEF"/>
    <w:rsid w:val="00A23265"/>
    <w:rsid w:val="00A2419F"/>
    <w:rsid w:val="00A24A8F"/>
    <w:rsid w:val="00A24BCD"/>
    <w:rsid w:val="00A257FA"/>
    <w:rsid w:val="00A25ECB"/>
    <w:rsid w:val="00A260EE"/>
    <w:rsid w:val="00A26877"/>
    <w:rsid w:val="00A2723A"/>
    <w:rsid w:val="00A2737B"/>
    <w:rsid w:val="00A277C7"/>
    <w:rsid w:val="00A27F91"/>
    <w:rsid w:val="00A30047"/>
    <w:rsid w:val="00A3091B"/>
    <w:rsid w:val="00A31410"/>
    <w:rsid w:val="00A31B16"/>
    <w:rsid w:val="00A31E99"/>
    <w:rsid w:val="00A31F64"/>
    <w:rsid w:val="00A324D9"/>
    <w:rsid w:val="00A32C07"/>
    <w:rsid w:val="00A32C5F"/>
    <w:rsid w:val="00A32E51"/>
    <w:rsid w:val="00A3435B"/>
    <w:rsid w:val="00A34B11"/>
    <w:rsid w:val="00A34B73"/>
    <w:rsid w:val="00A351CA"/>
    <w:rsid w:val="00A35457"/>
    <w:rsid w:val="00A359E3"/>
    <w:rsid w:val="00A35CA6"/>
    <w:rsid w:val="00A366A1"/>
    <w:rsid w:val="00A36878"/>
    <w:rsid w:val="00A36BF8"/>
    <w:rsid w:val="00A36E9F"/>
    <w:rsid w:val="00A3728B"/>
    <w:rsid w:val="00A40B32"/>
    <w:rsid w:val="00A40DAD"/>
    <w:rsid w:val="00A4161C"/>
    <w:rsid w:val="00A41FC1"/>
    <w:rsid w:val="00A42201"/>
    <w:rsid w:val="00A422C7"/>
    <w:rsid w:val="00A4243D"/>
    <w:rsid w:val="00A42AE2"/>
    <w:rsid w:val="00A4396B"/>
    <w:rsid w:val="00A4399A"/>
    <w:rsid w:val="00A43B4E"/>
    <w:rsid w:val="00A43B5A"/>
    <w:rsid w:val="00A4584C"/>
    <w:rsid w:val="00A46106"/>
    <w:rsid w:val="00A4611F"/>
    <w:rsid w:val="00A463AA"/>
    <w:rsid w:val="00A465D0"/>
    <w:rsid w:val="00A4695A"/>
    <w:rsid w:val="00A50D64"/>
    <w:rsid w:val="00A51391"/>
    <w:rsid w:val="00A518F9"/>
    <w:rsid w:val="00A51BB7"/>
    <w:rsid w:val="00A51FF1"/>
    <w:rsid w:val="00A52137"/>
    <w:rsid w:val="00A527C3"/>
    <w:rsid w:val="00A53067"/>
    <w:rsid w:val="00A539C5"/>
    <w:rsid w:val="00A55123"/>
    <w:rsid w:val="00A551FB"/>
    <w:rsid w:val="00A55E4F"/>
    <w:rsid w:val="00A5693A"/>
    <w:rsid w:val="00A56C0F"/>
    <w:rsid w:val="00A5750B"/>
    <w:rsid w:val="00A57F0D"/>
    <w:rsid w:val="00A604EF"/>
    <w:rsid w:val="00A60EAE"/>
    <w:rsid w:val="00A610B8"/>
    <w:rsid w:val="00A61E56"/>
    <w:rsid w:val="00A621B2"/>
    <w:rsid w:val="00A622D0"/>
    <w:rsid w:val="00A62B1D"/>
    <w:rsid w:val="00A637FF"/>
    <w:rsid w:val="00A63E2D"/>
    <w:rsid w:val="00A63EDE"/>
    <w:rsid w:val="00A648AE"/>
    <w:rsid w:val="00A649CE"/>
    <w:rsid w:val="00A65382"/>
    <w:rsid w:val="00A65624"/>
    <w:rsid w:val="00A65B6D"/>
    <w:rsid w:val="00A66098"/>
    <w:rsid w:val="00A660C7"/>
    <w:rsid w:val="00A66D24"/>
    <w:rsid w:val="00A70C46"/>
    <w:rsid w:val="00A7150F"/>
    <w:rsid w:val="00A718AB"/>
    <w:rsid w:val="00A71DF0"/>
    <w:rsid w:val="00A72056"/>
    <w:rsid w:val="00A725F0"/>
    <w:rsid w:val="00A72923"/>
    <w:rsid w:val="00A72DEF"/>
    <w:rsid w:val="00A72E15"/>
    <w:rsid w:val="00A73FCF"/>
    <w:rsid w:val="00A743B9"/>
    <w:rsid w:val="00A74C60"/>
    <w:rsid w:val="00A750EA"/>
    <w:rsid w:val="00A753B9"/>
    <w:rsid w:val="00A756BE"/>
    <w:rsid w:val="00A75CC5"/>
    <w:rsid w:val="00A76440"/>
    <w:rsid w:val="00A77A08"/>
    <w:rsid w:val="00A77C90"/>
    <w:rsid w:val="00A8077E"/>
    <w:rsid w:val="00A80C39"/>
    <w:rsid w:val="00A80D23"/>
    <w:rsid w:val="00A80DDA"/>
    <w:rsid w:val="00A8142E"/>
    <w:rsid w:val="00A81539"/>
    <w:rsid w:val="00A81648"/>
    <w:rsid w:val="00A8268E"/>
    <w:rsid w:val="00A8281C"/>
    <w:rsid w:val="00A82986"/>
    <w:rsid w:val="00A82B56"/>
    <w:rsid w:val="00A83106"/>
    <w:rsid w:val="00A83365"/>
    <w:rsid w:val="00A8336B"/>
    <w:rsid w:val="00A8439B"/>
    <w:rsid w:val="00A844C5"/>
    <w:rsid w:val="00A845C8"/>
    <w:rsid w:val="00A848D0"/>
    <w:rsid w:val="00A850BB"/>
    <w:rsid w:val="00A8547A"/>
    <w:rsid w:val="00A8612B"/>
    <w:rsid w:val="00A861FE"/>
    <w:rsid w:val="00A86865"/>
    <w:rsid w:val="00A87936"/>
    <w:rsid w:val="00A906C7"/>
    <w:rsid w:val="00A90A8C"/>
    <w:rsid w:val="00A90CA6"/>
    <w:rsid w:val="00A9228D"/>
    <w:rsid w:val="00A92F96"/>
    <w:rsid w:val="00A93193"/>
    <w:rsid w:val="00A9413A"/>
    <w:rsid w:val="00A94184"/>
    <w:rsid w:val="00A949EF"/>
    <w:rsid w:val="00A94D5F"/>
    <w:rsid w:val="00A94EF7"/>
    <w:rsid w:val="00A95E39"/>
    <w:rsid w:val="00A961BD"/>
    <w:rsid w:val="00A962F8"/>
    <w:rsid w:val="00A963E9"/>
    <w:rsid w:val="00A96460"/>
    <w:rsid w:val="00A96534"/>
    <w:rsid w:val="00A96929"/>
    <w:rsid w:val="00A96BC0"/>
    <w:rsid w:val="00AA0318"/>
    <w:rsid w:val="00AA05EE"/>
    <w:rsid w:val="00AA0936"/>
    <w:rsid w:val="00AA0AEA"/>
    <w:rsid w:val="00AA1782"/>
    <w:rsid w:val="00AA1FF0"/>
    <w:rsid w:val="00AA2A0F"/>
    <w:rsid w:val="00AA2DB4"/>
    <w:rsid w:val="00AA35EB"/>
    <w:rsid w:val="00AA3D8A"/>
    <w:rsid w:val="00AA3E17"/>
    <w:rsid w:val="00AA4055"/>
    <w:rsid w:val="00AA4444"/>
    <w:rsid w:val="00AA456D"/>
    <w:rsid w:val="00AA62FF"/>
    <w:rsid w:val="00AA6597"/>
    <w:rsid w:val="00AA6716"/>
    <w:rsid w:val="00AA7030"/>
    <w:rsid w:val="00AA758E"/>
    <w:rsid w:val="00AA774C"/>
    <w:rsid w:val="00AB0DFE"/>
    <w:rsid w:val="00AB0F1E"/>
    <w:rsid w:val="00AB14DA"/>
    <w:rsid w:val="00AB1555"/>
    <w:rsid w:val="00AB33EE"/>
    <w:rsid w:val="00AB5466"/>
    <w:rsid w:val="00AB5686"/>
    <w:rsid w:val="00AB58FD"/>
    <w:rsid w:val="00AB5E6C"/>
    <w:rsid w:val="00AB6D02"/>
    <w:rsid w:val="00AB7B8C"/>
    <w:rsid w:val="00AC1301"/>
    <w:rsid w:val="00AC15DC"/>
    <w:rsid w:val="00AC2D59"/>
    <w:rsid w:val="00AC2F6D"/>
    <w:rsid w:val="00AC33A4"/>
    <w:rsid w:val="00AC388E"/>
    <w:rsid w:val="00AC40CB"/>
    <w:rsid w:val="00AC4437"/>
    <w:rsid w:val="00AC44E1"/>
    <w:rsid w:val="00AC67A4"/>
    <w:rsid w:val="00AC6F44"/>
    <w:rsid w:val="00AC72E9"/>
    <w:rsid w:val="00AD0E43"/>
    <w:rsid w:val="00AD0F8D"/>
    <w:rsid w:val="00AD1697"/>
    <w:rsid w:val="00AD1979"/>
    <w:rsid w:val="00AD2078"/>
    <w:rsid w:val="00AD272C"/>
    <w:rsid w:val="00AD2926"/>
    <w:rsid w:val="00AD2EDE"/>
    <w:rsid w:val="00AD3439"/>
    <w:rsid w:val="00AD3D6A"/>
    <w:rsid w:val="00AD48C3"/>
    <w:rsid w:val="00AD49C0"/>
    <w:rsid w:val="00AD4D7D"/>
    <w:rsid w:val="00AD50F9"/>
    <w:rsid w:val="00AD5303"/>
    <w:rsid w:val="00AD57B6"/>
    <w:rsid w:val="00AD6C1B"/>
    <w:rsid w:val="00AE0523"/>
    <w:rsid w:val="00AE0747"/>
    <w:rsid w:val="00AE0AEE"/>
    <w:rsid w:val="00AE22C1"/>
    <w:rsid w:val="00AE31B2"/>
    <w:rsid w:val="00AE31D6"/>
    <w:rsid w:val="00AE32CF"/>
    <w:rsid w:val="00AE35F1"/>
    <w:rsid w:val="00AE3763"/>
    <w:rsid w:val="00AE382C"/>
    <w:rsid w:val="00AE3F51"/>
    <w:rsid w:val="00AE4241"/>
    <w:rsid w:val="00AE437A"/>
    <w:rsid w:val="00AE48C0"/>
    <w:rsid w:val="00AE4A04"/>
    <w:rsid w:val="00AE5BE2"/>
    <w:rsid w:val="00AE5CF5"/>
    <w:rsid w:val="00AE6086"/>
    <w:rsid w:val="00AE6BDA"/>
    <w:rsid w:val="00AE6E50"/>
    <w:rsid w:val="00AE7847"/>
    <w:rsid w:val="00AF012B"/>
    <w:rsid w:val="00AF09BE"/>
    <w:rsid w:val="00AF09D6"/>
    <w:rsid w:val="00AF10FE"/>
    <w:rsid w:val="00AF1DB2"/>
    <w:rsid w:val="00AF3CEF"/>
    <w:rsid w:val="00AF4229"/>
    <w:rsid w:val="00AF464B"/>
    <w:rsid w:val="00AF4F6A"/>
    <w:rsid w:val="00AF5597"/>
    <w:rsid w:val="00AF5706"/>
    <w:rsid w:val="00AF589D"/>
    <w:rsid w:val="00AF59F8"/>
    <w:rsid w:val="00AF5AF6"/>
    <w:rsid w:val="00AF5C62"/>
    <w:rsid w:val="00AF6102"/>
    <w:rsid w:val="00AF6913"/>
    <w:rsid w:val="00AF79B6"/>
    <w:rsid w:val="00AF79CC"/>
    <w:rsid w:val="00AF79E5"/>
    <w:rsid w:val="00AF7C32"/>
    <w:rsid w:val="00AF7F85"/>
    <w:rsid w:val="00B00D3D"/>
    <w:rsid w:val="00B00D8B"/>
    <w:rsid w:val="00B01CA1"/>
    <w:rsid w:val="00B04632"/>
    <w:rsid w:val="00B04FAE"/>
    <w:rsid w:val="00B05056"/>
    <w:rsid w:val="00B051F8"/>
    <w:rsid w:val="00B06027"/>
    <w:rsid w:val="00B064D1"/>
    <w:rsid w:val="00B066CE"/>
    <w:rsid w:val="00B07089"/>
    <w:rsid w:val="00B076DE"/>
    <w:rsid w:val="00B10347"/>
    <w:rsid w:val="00B10634"/>
    <w:rsid w:val="00B109CF"/>
    <w:rsid w:val="00B10D65"/>
    <w:rsid w:val="00B10DB1"/>
    <w:rsid w:val="00B1146D"/>
    <w:rsid w:val="00B11B00"/>
    <w:rsid w:val="00B136E7"/>
    <w:rsid w:val="00B13DFE"/>
    <w:rsid w:val="00B140B8"/>
    <w:rsid w:val="00B14789"/>
    <w:rsid w:val="00B14D17"/>
    <w:rsid w:val="00B16464"/>
    <w:rsid w:val="00B171BC"/>
    <w:rsid w:val="00B17A56"/>
    <w:rsid w:val="00B17E28"/>
    <w:rsid w:val="00B201EB"/>
    <w:rsid w:val="00B20319"/>
    <w:rsid w:val="00B20BCD"/>
    <w:rsid w:val="00B2190B"/>
    <w:rsid w:val="00B21D22"/>
    <w:rsid w:val="00B21E7E"/>
    <w:rsid w:val="00B22AF8"/>
    <w:rsid w:val="00B22B5E"/>
    <w:rsid w:val="00B235D5"/>
    <w:rsid w:val="00B23C5F"/>
    <w:rsid w:val="00B2471B"/>
    <w:rsid w:val="00B264F3"/>
    <w:rsid w:val="00B2681F"/>
    <w:rsid w:val="00B269E2"/>
    <w:rsid w:val="00B26D91"/>
    <w:rsid w:val="00B2746C"/>
    <w:rsid w:val="00B2770F"/>
    <w:rsid w:val="00B279A9"/>
    <w:rsid w:val="00B310DF"/>
    <w:rsid w:val="00B3159F"/>
    <w:rsid w:val="00B31E2B"/>
    <w:rsid w:val="00B32818"/>
    <w:rsid w:val="00B328C0"/>
    <w:rsid w:val="00B32AED"/>
    <w:rsid w:val="00B33FC1"/>
    <w:rsid w:val="00B342A9"/>
    <w:rsid w:val="00B34F03"/>
    <w:rsid w:val="00B35426"/>
    <w:rsid w:val="00B35628"/>
    <w:rsid w:val="00B35C4C"/>
    <w:rsid w:val="00B3638D"/>
    <w:rsid w:val="00B36CC7"/>
    <w:rsid w:val="00B36F2F"/>
    <w:rsid w:val="00B3747F"/>
    <w:rsid w:val="00B374DB"/>
    <w:rsid w:val="00B37921"/>
    <w:rsid w:val="00B40241"/>
    <w:rsid w:val="00B4225F"/>
    <w:rsid w:val="00B42E35"/>
    <w:rsid w:val="00B43232"/>
    <w:rsid w:val="00B43AB4"/>
    <w:rsid w:val="00B440FD"/>
    <w:rsid w:val="00B44281"/>
    <w:rsid w:val="00B443F2"/>
    <w:rsid w:val="00B44890"/>
    <w:rsid w:val="00B44D3E"/>
    <w:rsid w:val="00B45075"/>
    <w:rsid w:val="00B452B1"/>
    <w:rsid w:val="00B453BD"/>
    <w:rsid w:val="00B4644F"/>
    <w:rsid w:val="00B46A81"/>
    <w:rsid w:val="00B46D58"/>
    <w:rsid w:val="00B476BA"/>
    <w:rsid w:val="00B47B13"/>
    <w:rsid w:val="00B500CE"/>
    <w:rsid w:val="00B50282"/>
    <w:rsid w:val="00B50B49"/>
    <w:rsid w:val="00B51687"/>
    <w:rsid w:val="00B51DBD"/>
    <w:rsid w:val="00B521B2"/>
    <w:rsid w:val="00B521E6"/>
    <w:rsid w:val="00B53592"/>
    <w:rsid w:val="00B5388E"/>
    <w:rsid w:val="00B53968"/>
    <w:rsid w:val="00B5436B"/>
    <w:rsid w:val="00B54396"/>
    <w:rsid w:val="00B54EFE"/>
    <w:rsid w:val="00B557A6"/>
    <w:rsid w:val="00B56296"/>
    <w:rsid w:val="00B563A0"/>
    <w:rsid w:val="00B571A3"/>
    <w:rsid w:val="00B57C11"/>
    <w:rsid w:val="00B57EFA"/>
    <w:rsid w:val="00B6050E"/>
    <w:rsid w:val="00B613AB"/>
    <w:rsid w:val="00B614EE"/>
    <w:rsid w:val="00B617DE"/>
    <w:rsid w:val="00B620FD"/>
    <w:rsid w:val="00B62467"/>
    <w:rsid w:val="00B62C05"/>
    <w:rsid w:val="00B6348B"/>
    <w:rsid w:val="00B636D0"/>
    <w:rsid w:val="00B642BB"/>
    <w:rsid w:val="00B64DBB"/>
    <w:rsid w:val="00B64F0D"/>
    <w:rsid w:val="00B64F2F"/>
    <w:rsid w:val="00B65813"/>
    <w:rsid w:val="00B66A7F"/>
    <w:rsid w:val="00B66B75"/>
    <w:rsid w:val="00B66C76"/>
    <w:rsid w:val="00B67867"/>
    <w:rsid w:val="00B67BDF"/>
    <w:rsid w:val="00B70AAC"/>
    <w:rsid w:val="00B7133C"/>
    <w:rsid w:val="00B71792"/>
    <w:rsid w:val="00B71819"/>
    <w:rsid w:val="00B71A11"/>
    <w:rsid w:val="00B72927"/>
    <w:rsid w:val="00B73350"/>
    <w:rsid w:val="00B735B8"/>
    <w:rsid w:val="00B74376"/>
    <w:rsid w:val="00B743E0"/>
    <w:rsid w:val="00B74490"/>
    <w:rsid w:val="00B74634"/>
    <w:rsid w:val="00B74AE3"/>
    <w:rsid w:val="00B74CC8"/>
    <w:rsid w:val="00B75A5C"/>
    <w:rsid w:val="00B761F8"/>
    <w:rsid w:val="00B766B4"/>
    <w:rsid w:val="00B76F19"/>
    <w:rsid w:val="00B77E8D"/>
    <w:rsid w:val="00B80008"/>
    <w:rsid w:val="00B80147"/>
    <w:rsid w:val="00B80569"/>
    <w:rsid w:val="00B81653"/>
    <w:rsid w:val="00B81A0D"/>
    <w:rsid w:val="00B81D9A"/>
    <w:rsid w:val="00B82AC0"/>
    <w:rsid w:val="00B82CA3"/>
    <w:rsid w:val="00B83444"/>
    <w:rsid w:val="00B834F2"/>
    <w:rsid w:val="00B838B7"/>
    <w:rsid w:val="00B845D8"/>
    <w:rsid w:val="00B85039"/>
    <w:rsid w:val="00B856C5"/>
    <w:rsid w:val="00B8570D"/>
    <w:rsid w:val="00B85CCA"/>
    <w:rsid w:val="00B85CDC"/>
    <w:rsid w:val="00B86539"/>
    <w:rsid w:val="00B87D95"/>
    <w:rsid w:val="00B87DF4"/>
    <w:rsid w:val="00B9006E"/>
    <w:rsid w:val="00B900CB"/>
    <w:rsid w:val="00B910E2"/>
    <w:rsid w:val="00B91222"/>
    <w:rsid w:val="00B91285"/>
    <w:rsid w:val="00B9193A"/>
    <w:rsid w:val="00B92EC1"/>
    <w:rsid w:val="00B93323"/>
    <w:rsid w:val="00B93B59"/>
    <w:rsid w:val="00B947E6"/>
    <w:rsid w:val="00B9501A"/>
    <w:rsid w:val="00B95108"/>
    <w:rsid w:val="00B95169"/>
    <w:rsid w:val="00B95F26"/>
    <w:rsid w:val="00B9605B"/>
    <w:rsid w:val="00B9680A"/>
    <w:rsid w:val="00B9694B"/>
    <w:rsid w:val="00B9698C"/>
    <w:rsid w:val="00B96C36"/>
    <w:rsid w:val="00B96E75"/>
    <w:rsid w:val="00B97A0C"/>
    <w:rsid w:val="00BA0493"/>
    <w:rsid w:val="00BA09B4"/>
    <w:rsid w:val="00BA108C"/>
    <w:rsid w:val="00BA158D"/>
    <w:rsid w:val="00BA2611"/>
    <w:rsid w:val="00BA2B06"/>
    <w:rsid w:val="00BA334A"/>
    <w:rsid w:val="00BA490E"/>
    <w:rsid w:val="00BA4C94"/>
    <w:rsid w:val="00BA5646"/>
    <w:rsid w:val="00BA59AD"/>
    <w:rsid w:val="00BA6510"/>
    <w:rsid w:val="00BA773F"/>
    <w:rsid w:val="00BA778C"/>
    <w:rsid w:val="00BA7B76"/>
    <w:rsid w:val="00BB073F"/>
    <w:rsid w:val="00BB07C4"/>
    <w:rsid w:val="00BB0C53"/>
    <w:rsid w:val="00BB0D1E"/>
    <w:rsid w:val="00BB146E"/>
    <w:rsid w:val="00BB1DFA"/>
    <w:rsid w:val="00BB24E6"/>
    <w:rsid w:val="00BB25BF"/>
    <w:rsid w:val="00BB290D"/>
    <w:rsid w:val="00BB316E"/>
    <w:rsid w:val="00BB3F2B"/>
    <w:rsid w:val="00BB480F"/>
    <w:rsid w:val="00BB4C4E"/>
    <w:rsid w:val="00BB5866"/>
    <w:rsid w:val="00BB5B3C"/>
    <w:rsid w:val="00BB647A"/>
    <w:rsid w:val="00BB67D1"/>
    <w:rsid w:val="00BB6977"/>
    <w:rsid w:val="00BB70F2"/>
    <w:rsid w:val="00BB772F"/>
    <w:rsid w:val="00BB775C"/>
    <w:rsid w:val="00BB7A96"/>
    <w:rsid w:val="00BB7ADA"/>
    <w:rsid w:val="00BB7AE6"/>
    <w:rsid w:val="00BC0F5E"/>
    <w:rsid w:val="00BC1035"/>
    <w:rsid w:val="00BC1523"/>
    <w:rsid w:val="00BC174D"/>
    <w:rsid w:val="00BC2958"/>
    <w:rsid w:val="00BC2D92"/>
    <w:rsid w:val="00BC3B64"/>
    <w:rsid w:val="00BC3D66"/>
    <w:rsid w:val="00BC402F"/>
    <w:rsid w:val="00BC4697"/>
    <w:rsid w:val="00BC5419"/>
    <w:rsid w:val="00BC577D"/>
    <w:rsid w:val="00BC60E3"/>
    <w:rsid w:val="00BC68A5"/>
    <w:rsid w:val="00BC6B70"/>
    <w:rsid w:val="00BC7230"/>
    <w:rsid w:val="00BC778A"/>
    <w:rsid w:val="00BC7C8E"/>
    <w:rsid w:val="00BC7E5E"/>
    <w:rsid w:val="00BD025F"/>
    <w:rsid w:val="00BD04D1"/>
    <w:rsid w:val="00BD0D48"/>
    <w:rsid w:val="00BD1431"/>
    <w:rsid w:val="00BD187F"/>
    <w:rsid w:val="00BD1AB5"/>
    <w:rsid w:val="00BD1D40"/>
    <w:rsid w:val="00BD225C"/>
    <w:rsid w:val="00BD2266"/>
    <w:rsid w:val="00BD2464"/>
    <w:rsid w:val="00BD3220"/>
    <w:rsid w:val="00BD352F"/>
    <w:rsid w:val="00BD3941"/>
    <w:rsid w:val="00BD42EF"/>
    <w:rsid w:val="00BD441A"/>
    <w:rsid w:val="00BD4479"/>
    <w:rsid w:val="00BD4BF2"/>
    <w:rsid w:val="00BD4E5A"/>
    <w:rsid w:val="00BD4E7A"/>
    <w:rsid w:val="00BD5267"/>
    <w:rsid w:val="00BD59ED"/>
    <w:rsid w:val="00BD6236"/>
    <w:rsid w:val="00BD6547"/>
    <w:rsid w:val="00BD6AC3"/>
    <w:rsid w:val="00BD7C53"/>
    <w:rsid w:val="00BD7D83"/>
    <w:rsid w:val="00BD7E26"/>
    <w:rsid w:val="00BE0380"/>
    <w:rsid w:val="00BE081C"/>
    <w:rsid w:val="00BE1593"/>
    <w:rsid w:val="00BE1A7E"/>
    <w:rsid w:val="00BE1B5F"/>
    <w:rsid w:val="00BE1E82"/>
    <w:rsid w:val="00BE1FAA"/>
    <w:rsid w:val="00BE27DA"/>
    <w:rsid w:val="00BE356F"/>
    <w:rsid w:val="00BE3A78"/>
    <w:rsid w:val="00BE4804"/>
    <w:rsid w:val="00BE4962"/>
    <w:rsid w:val="00BE4FE7"/>
    <w:rsid w:val="00BE513A"/>
    <w:rsid w:val="00BE5E3D"/>
    <w:rsid w:val="00BE600D"/>
    <w:rsid w:val="00BE6118"/>
    <w:rsid w:val="00BE66FD"/>
    <w:rsid w:val="00BE678E"/>
    <w:rsid w:val="00BE69B5"/>
    <w:rsid w:val="00BE6F67"/>
    <w:rsid w:val="00BE735C"/>
    <w:rsid w:val="00BE73ED"/>
    <w:rsid w:val="00BE7664"/>
    <w:rsid w:val="00BE76F8"/>
    <w:rsid w:val="00BE7865"/>
    <w:rsid w:val="00BE7A90"/>
    <w:rsid w:val="00BF0562"/>
    <w:rsid w:val="00BF06DE"/>
    <w:rsid w:val="00BF0843"/>
    <w:rsid w:val="00BF0BAF"/>
    <w:rsid w:val="00BF0E44"/>
    <w:rsid w:val="00BF1104"/>
    <w:rsid w:val="00BF1F60"/>
    <w:rsid w:val="00BF225E"/>
    <w:rsid w:val="00BF29C1"/>
    <w:rsid w:val="00BF2DA8"/>
    <w:rsid w:val="00BF2F3D"/>
    <w:rsid w:val="00BF2F81"/>
    <w:rsid w:val="00BF2FF0"/>
    <w:rsid w:val="00BF313E"/>
    <w:rsid w:val="00BF3450"/>
    <w:rsid w:val="00BF4C13"/>
    <w:rsid w:val="00BF5A7D"/>
    <w:rsid w:val="00BF5CE1"/>
    <w:rsid w:val="00BF6764"/>
    <w:rsid w:val="00BF6C98"/>
    <w:rsid w:val="00BF737D"/>
    <w:rsid w:val="00C00BF8"/>
    <w:rsid w:val="00C00FAB"/>
    <w:rsid w:val="00C02132"/>
    <w:rsid w:val="00C0274C"/>
    <w:rsid w:val="00C02EF4"/>
    <w:rsid w:val="00C03829"/>
    <w:rsid w:val="00C03A6A"/>
    <w:rsid w:val="00C03C0A"/>
    <w:rsid w:val="00C05341"/>
    <w:rsid w:val="00C05361"/>
    <w:rsid w:val="00C06492"/>
    <w:rsid w:val="00C07252"/>
    <w:rsid w:val="00C075EF"/>
    <w:rsid w:val="00C0776F"/>
    <w:rsid w:val="00C0788E"/>
    <w:rsid w:val="00C10D97"/>
    <w:rsid w:val="00C1161C"/>
    <w:rsid w:val="00C12657"/>
    <w:rsid w:val="00C12851"/>
    <w:rsid w:val="00C1306B"/>
    <w:rsid w:val="00C13AFF"/>
    <w:rsid w:val="00C1429B"/>
    <w:rsid w:val="00C1480D"/>
    <w:rsid w:val="00C14C89"/>
    <w:rsid w:val="00C16033"/>
    <w:rsid w:val="00C1623E"/>
    <w:rsid w:val="00C167FA"/>
    <w:rsid w:val="00C1791E"/>
    <w:rsid w:val="00C2029E"/>
    <w:rsid w:val="00C20317"/>
    <w:rsid w:val="00C21490"/>
    <w:rsid w:val="00C21770"/>
    <w:rsid w:val="00C2212E"/>
    <w:rsid w:val="00C22954"/>
    <w:rsid w:val="00C23504"/>
    <w:rsid w:val="00C2377B"/>
    <w:rsid w:val="00C23D03"/>
    <w:rsid w:val="00C23E5C"/>
    <w:rsid w:val="00C246EB"/>
    <w:rsid w:val="00C2533E"/>
    <w:rsid w:val="00C25600"/>
    <w:rsid w:val="00C257B6"/>
    <w:rsid w:val="00C25849"/>
    <w:rsid w:val="00C25BCC"/>
    <w:rsid w:val="00C26093"/>
    <w:rsid w:val="00C266BB"/>
    <w:rsid w:val="00C26E95"/>
    <w:rsid w:val="00C2785C"/>
    <w:rsid w:val="00C27F0B"/>
    <w:rsid w:val="00C27FB1"/>
    <w:rsid w:val="00C30B97"/>
    <w:rsid w:val="00C31285"/>
    <w:rsid w:val="00C31788"/>
    <w:rsid w:val="00C326DE"/>
    <w:rsid w:val="00C32A6B"/>
    <w:rsid w:val="00C32DE0"/>
    <w:rsid w:val="00C33830"/>
    <w:rsid w:val="00C33BB5"/>
    <w:rsid w:val="00C33C2B"/>
    <w:rsid w:val="00C3456B"/>
    <w:rsid w:val="00C34DEA"/>
    <w:rsid w:val="00C34E65"/>
    <w:rsid w:val="00C34EB9"/>
    <w:rsid w:val="00C3510E"/>
    <w:rsid w:val="00C35733"/>
    <w:rsid w:val="00C358D8"/>
    <w:rsid w:val="00C362A1"/>
    <w:rsid w:val="00C36B98"/>
    <w:rsid w:val="00C36C54"/>
    <w:rsid w:val="00C36DE4"/>
    <w:rsid w:val="00C37F5D"/>
    <w:rsid w:val="00C4017D"/>
    <w:rsid w:val="00C4019D"/>
    <w:rsid w:val="00C40A84"/>
    <w:rsid w:val="00C40B49"/>
    <w:rsid w:val="00C40C0E"/>
    <w:rsid w:val="00C40CE0"/>
    <w:rsid w:val="00C41638"/>
    <w:rsid w:val="00C41C6E"/>
    <w:rsid w:val="00C41F42"/>
    <w:rsid w:val="00C428A8"/>
    <w:rsid w:val="00C42EF2"/>
    <w:rsid w:val="00C435A5"/>
    <w:rsid w:val="00C43D13"/>
    <w:rsid w:val="00C43E90"/>
    <w:rsid w:val="00C450BC"/>
    <w:rsid w:val="00C45361"/>
    <w:rsid w:val="00C454C2"/>
    <w:rsid w:val="00C4559A"/>
    <w:rsid w:val="00C4576B"/>
    <w:rsid w:val="00C45AA3"/>
    <w:rsid w:val="00C4678B"/>
    <w:rsid w:val="00C4698B"/>
    <w:rsid w:val="00C47109"/>
    <w:rsid w:val="00C4716B"/>
    <w:rsid w:val="00C477A8"/>
    <w:rsid w:val="00C47894"/>
    <w:rsid w:val="00C47DE5"/>
    <w:rsid w:val="00C50136"/>
    <w:rsid w:val="00C51106"/>
    <w:rsid w:val="00C51199"/>
    <w:rsid w:val="00C51978"/>
    <w:rsid w:val="00C520F9"/>
    <w:rsid w:val="00C52198"/>
    <w:rsid w:val="00C52657"/>
    <w:rsid w:val="00C52682"/>
    <w:rsid w:val="00C52ABF"/>
    <w:rsid w:val="00C52F97"/>
    <w:rsid w:val="00C53858"/>
    <w:rsid w:val="00C53973"/>
    <w:rsid w:val="00C540D3"/>
    <w:rsid w:val="00C546D8"/>
    <w:rsid w:val="00C547F4"/>
    <w:rsid w:val="00C54A77"/>
    <w:rsid w:val="00C54DD7"/>
    <w:rsid w:val="00C54FBE"/>
    <w:rsid w:val="00C55B47"/>
    <w:rsid w:val="00C55E55"/>
    <w:rsid w:val="00C55F1E"/>
    <w:rsid w:val="00C5632F"/>
    <w:rsid w:val="00C57DF8"/>
    <w:rsid w:val="00C615E3"/>
    <w:rsid w:val="00C61998"/>
    <w:rsid w:val="00C61BB5"/>
    <w:rsid w:val="00C61E02"/>
    <w:rsid w:val="00C6371B"/>
    <w:rsid w:val="00C64947"/>
    <w:rsid w:val="00C64EB8"/>
    <w:rsid w:val="00C65140"/>
    <w:rsid w:val="00C651A8"/>
    <w:rsid w:val="00C65240"/>
    <w:rsid w:val="00C65688"/>
    <w:rsid w:val="00C65A52"/>
    <w:rsid w:val="00C66121"/>
    <w:rsid w:val="00C66476"/>
    <w:rsid w:val="00C6669E"/>
    <w:rsid w:val="00C669D1"/>
    <w:rsid w:val="00C66B9F"/>
    <w:rsid w:val="00C66F4C"/>
    <w:rsid w:val="00C6769A"/>
    <w:rsid w:val="00C67973"/>
    <w:rsid w:val="00C714AD"/>
    <w:rsid w:val="00C722B7"/>
    <w:rsid w:val="00C72479"/>
    <w:rsid w:val="00C7255D"/>
    <w:rsid w:val="00C727D2"/>
    <w:rsid w:val="00C7460E"/>
    <w:rsid w:val="00C74DDE"/>
    <w:rsid w:val="00C7506B"/>
    <w:rsid w:val="00C758BB"/>
    <w:rsid w:val="00C75906"/>
    <w:rsid w:val="00C75E2E"/>
    <w:rsid w:val="00C7625B"/>
    <w:rsid w:val="00C76616"/>
    <w:rsid w:val="00C76770"/>
    <w:rsid w:val="00C767AB"/>
    <w:rsid w:val="00C76B96"/>
    <w:rsid w:val="00C80452"/>
    <w:rsid w:val="00C80E13"/>
    <w:rsid w:val="00C81342"/>
    <w:rsid w:val="00C81CCC"/>
    <w:rsid w:val="00C81D56"/>
    <w:rsid w:val="00C825B8"/>
    <w:rsid w:val="00C827E2"/>
    <w:rsid w:val="00C82AF8"/>
    <w:rsid w:val="00C834CB"/>
    <w:rsid w:val="00C83E7F"/>
    <w:rsid w:val="00C84B0B"/>
    <w:rsid w:val="00C84D4F"/>
    <w:rsid w:val="00C84F7B"/>
    <w:rsid w:val="00C86612"/>
    <w:rsid w:val="00C86A9F"/>
    <w:rsid w:val="00C86D6D"/>
    <w:rsid w:val="00C87554"/>
    <w:rsid w:val="00C875BC"/>
    <w:rsid w:val="00C9002B"/>
    <w:rsid w:val="00C9006D"/>
    <w:rsid w:val="00C9045C"/>
    <w:rsid w:val="00C90532"/>
    <w:rsid w:val="00C90FFE"/>
    <w:rsid w:val="00C91236"/>
    <w:rsid w:val="00C91688"/>
    <w:rsid w:val="00C91CC0"/>
    <w:rsid w:val="00C91D4A"/>
    <w:rsid w:val="00C91F11"/>
    <w:rsid w:val="00C92B8D"/>
    <w:rsid w:val="00C93A4F"/>
    <w:rsid w:val="00C94283"/>
    <w:rsid w:val="00C94391"/>
    <w:rsid w:val="00C943C1"/>
    <w:rsid w:val="00C94A4B"/>
    <w:rsid w:val="00C95A0B"/>
    <w:rsid w:val="00C95A8C"/>
    <w:rsid w:val="00C95D88"/>
    <w:rsid w:val="00C95F5E"/>
    <w:rsid w:val="00C968C2"/>
    <w:rsid w:val="00C97C4D"/>
    <w:rsid w:val="00CA04F1"/>
    <w:rsid w:val="00CA0AEC"/>
    <w:rsid w:val="00CA1298"/>
    <w:rsid w:val="00CA1AD0"/>
    <w:rsid w:val="00CA1CFC"/>
    <w:rsid w:val="00CA20EE"/>
    <w:rsid w:val="00CA2D3C"/>
    <w:rsid w:val="00CA3696"/>
    <w:rsid w:val="00CA43F9"/>
    <w:rsid w:val="00CA47CF"/>
    <w:rsid w:val="00CA5996"/>
    <w:rsid w:val="00CA6F32"/>
    <w:rsid w:val="00CA707E"/>
    <w:rsid w:val="00CA708D"/>
    <w:rsid w:val="00CA75B0"/>
    <w:rsid w:val="00CA7A83"/>
    <w:rsid w:val="00CB00C7"/>
    <w:rsid w:val="00CB00DF"/>
    <w:rsid w:val="00CB0CA9"/>
    <w:rsid w:val="00CB1DBE"/>
    <w:rsid w:val="00CB24B4"/>
    <w:rsid w:val="00CB24F0"/>
    <w:rsid w:val="00CB24FE"/>
    <w:rsid w:val="00CB29D2"/>
    <w:rsid w:val="00CB2D65"/>
    <w:rsid w:val="00CB2FD2"/>
    <w:rsid w:val="00CB364D"/>
    <w:rsid w:val="00CB419C"/>
    <w:rsid w:val="00CB4EAA"/>
    <w:rsid w:val="00CB51AF"/>
    <w:rsid w:val="00CB6214"/>
    <w:rsid w:val="00CB68B6"/>
    <w:rsid w:val="00CB68B9"/>
    <w:rsid w:val="00CC0A5B"/>
    <w:rsid w:val="00CC0DEB"/>
    <w:rsid w:val="00CC0FF0"/>
    <w:rsid w:val="00CC1FF6"/>
    <w:rsid w:val="00CC2404"/>
    <w:rsid w:val="00CC2817"/>
    <w:rsid w:val="00CC2C49"/>
    <w:rsid w:val="00CC3329"/>
    <w:rsid w:val="00CC36B7"/>
    <w:rsid w:val="00CC3A2B"/>
    <w:rsid w:val="00CC3CAC"/>
    <w:rsid w:val="00CC400E"/>
    <w:rsid w:val="00CC484A"/>
    <w:rsid w:val="00CC4A46"/>
    <w:rsid w:val="00CC4E76"/>
    <w:rsid w:val="00CC5175"/>
    <w:rsid w:val="00CC5A7F"/>
    <w:rsid w:val="00CC5FD0"/>
    <w:rsid w:val="00CC63FD"/>
    <w:rsid w:val="00CC6ED8"/>
    <w:rsid w:val="00CC7150"/>
    <w:rsid w:val="00CC73F4"/>
    <w:rsid w:val="00CC780A"/>
    <w:rsid w:val="00CC7C79"/>
    <w:rsid w:val="00CD107D"/>
    <w:rsid w:val="00CD1847"/>
    <w:rsid w:val="00CD1B73"/>
    <w:rsid w:val="00CD1E23"/>
    <w:rsid w:val="00CD2013"/>
    <w:rsid w:val="00CD20E1"/>
    <w:rsid w:val="00CD38E2"/>
    <w:rsid w:val="00CD3ACB"/>
    <w:rsid w:val="00CD45FC"/>
    <w:rsid w:val="00CD4B83"/>
    <w:rsid w:val="00CD513B"/>
    <w:rsid w:val="00CD5DD4"/>
    <w:rsid w:val="00CD606F"/>
    <w:rsid w:val="00CD6DA8"/>
    <w:rsid w:val="00CD7125"/>
    <w:rsid w:val="00CD747A"/>
    <w:rsid w:val="00CE07EE"/>
    <w:rsid w:val="00CE0850"/>
    <w:rsid w:val="00CE0CD2"/>
    <w:rsid w:val="00CE16CE"/>
    <w:rsid w:val="00CE16E0"/>
    <w:rsid w:val="00CE2FAE"/>
    <w:rsid w:val="00CE2FDE"/>
    <w:rsid w:val="00CE32ED"/>
    <w:rsid w:val="00CE4500"/>
    <w:rsid w:val="00CE4668"/>
    <w:rsid w:val="00CE4B8C"/>
    <w:rsid w:val="00CE4D3C"/>
    <w:rsid w:val="00CE4EB6"/>
    <w:rsid w:val="00CE5293"/>
    <w:rsid w:val="00CE580F"/>
    <w:rsid w:val="00CE5858"/>
    <w:rsid w:val="00CE5B8C"/>
    <w:rsid w:val="00CE5BC2"/>
    <w:rsid w:val="00CE5FBB"/>
    <w:rsid w:val="00CE6534"/>
    <w:rsid w:val="00CE697D"/>
    <w:rsid w:val="00CE6AB1"/>
    <w:rsid w:val="00CE6CA8"/>
    <w:rsid w:val="00CE6CE2"/>
    <w:rsid w:val="00CE6FA3"/>
    <w:rsid w:val="00CE763F"/>
    <w:rsid w:val="00CE7982"/>
    <w:rsid w:val="00CE79D5"/>
    <w:rsid w:val="00CE7AF0"/>
    <w:rsid w:val="00CF04C5"/>
    <w:rsid w:val="00CF0B03"/>
    <w:rsid w:val="00CF0C7A"/>
    <w:rsid w:val="00CF0EAD"/>
    <w:rsid w:val="00CF123C"/>
    <w:rsid w:val="00CF158A"/>
    <w:rsid w:val="00CF260B"/>
    <w:rsid w:val="00CF34C5"/>
    <w:rsid w:val="00CF4DCC"/>
    <w:rsid w:val="00CF534B"/>
    <w:rsid w:val="00CF653D"/>
    <w:rsid w:val="00CF655F"/>
    <w:rsid w:val="00CF77B6"/>
    <w:rsid w:val="00D001EA"/>
    <w:rsid w:val="00D004CE"/>
    <w:rsid w:val="00D01F74"/>
    <w:rsid w:val="00D02CFB"/>
    <w:rsid w:val="00D038AE"/>
    <w:rsid w:val="00D038C8"/>
    <w:rsid w:val="00D04A52"/>
    <w:rsid w:val="00D052FD"/>
    <w:rsid w:val="00D055B1"/>
    <w:rsid w:val="00D05C81"/>
    <w:rsid w:val="00D06457"/>
    <w:rsid w:val="00D06CB3"/>
    <w:rsid w:val="00D103B2"/>
    <w:rsid w:val="00D11009"/>
    <w:rsid w:val="00D11266"/>
    <w:rsid w:val="00D112DF"/>
    <w:rsid w:val="00D1130A"/>
    <w:rsid w:val="00D135B8"/>
    <w:rsid w:val="00D13762"/>
    <w:rsid w:val="00D14599"/>
    <w:rsid w:val="00D15123"/>
    <w:rsid w:val="00D17687"/>
    <w:rsid w:val="00D1792D"/>
    <w:rsid w:val="00D17A72"/>
    <w:rsid w:val="00D17B80"/>
    <w:rsid w:val="00D17CD8"/>
    <w:rsid w:val="00D2089E"/>
    <w:rsid w:val="00D20BA9"/>
    <w:rsid w:val="00D211A0"/>
    <w:rsid w:val="00D211B4"/>
    <w:rsid w:val="00D21BAB"/>
    <w:rsid w:val="00D22F64"/>
    <w:rsid w:val="00D24962"/>
    <w:rsid w:val="00D252A4"/>
    <w:rsid w:val="00D25F12"/>
    <w:rsid w:val="00D2698B"/>
    <w:rsid w:val="00D26D5C"/>
    <w:rsid w:val="00D27563"/>
    <w:rsid w:val="00D30163"/>
    <w:rsid w:val="00D3037F"/>
    <w:rsid w:val="00D303A5"/>
    <w:rsid w:val="00D303C0"/>
    <w:rsid w:val="00D30E34"/>
    <w:rsid w:val="00D31594"/>
    <w:rsid w:val="00D31A25"/>
    <w:rsid w:val="00D32F91"/>
    <w:rsid w:val="00D33007"/>
    <w:rsid w:val="00D33676"/>
    <w:rsid w:val="00D33D7E"/>
    <w:rsid w:val="00D3464E"/>
    <w:rsid w:val="00D34D10"/>
    <w:rsid w:val="00D36CA3"/>
    <w:rsid w:val="00D37155"/>
    <w:rsid w:val="00D371E8"/>
    <w:rsid w:val="00D37542"/>
    <w:rsid w:val="00D375B5"/>
    <w:rsid w:val="00D3785B"/>
    <w:rsid w:val="00D378CC"/>
    <w:rsid w:val="00D37998"/>
    <w:rsid w:val="00D379A8"/>
    <w:rsid w:val="00D400C6"/>
    <w:rsid w:val="00D40B57"/>
    <w:rsid w:val="00D41B6F"/>
    <w:rsid w:val="00D43C20"/>
    <w:rsid w:val="00D45BFF"/>
    <w:rsid w:val="00D45E60"/>
    <w:rsid w:val="00D460EE"/>
    <w:rsid w:val="00D46DE5"/>
    <w:rsid w:val="00D46E08"/>
    <w:rsid w:val="00D472BE"/>
    <w:rsid w:val="00D47787"/>
    <w:rsid w:val="00D47942"/>
    <w:rsid w:val="00D501BD"/>
    <w:rsid w:val="00D50817"/>
    <w:rsid w:val="00D510A0"/>
    <w:rsid w:val="00D52120"/>
    <w:rsid w:val="00D54156"/>
    <w:rsid w:val="00D54AD8"/>
    <w:rsid w:val="00D55009"/>
    <w:rsid w:val="00D55288"/>
    <w:rsid w:val="00D559A8"/>
    <w:rsid w:val="00D55AE2"/>
    <w:rsid w:val="00D55B60"/>
    <w:rsid w:val="00D56657"/>
    <w:rsid w:val="00D56DE4"/>
    <w:rsid w:val="00D56E7C"/>
    <w:rsid w:val="00D57CA8"/>
    <w:rsid w:val="00D57ED7"/>
    <w:rsid w:val="00D6069D"/>
    <w:rsid w:val="00D615A9"/>
    <w:rsid w:val="00D61601"/>
    <w:rsid w:val="00D625AC"/>
    <w:rsid w:val="00D62667"/>
    <w:rsid w:val="00D643A1"/>
    <w:rsid w:val="00D65225"/>
    <w:rsid w:val="00D6531C"/>
    <w:rsid w:val="00D65DE9"/>
    <w:rsid w:val="00D66452"/>
    <w:rsid w:val="00D6746F"/>
    <w:rsid w:val="00D67B05"/>
    <w:rsid w:val="00D67F11"/>
    <w:rsid w:val="00D704A4"/>
    <w:rsid w:val="00D7092D"/>
    <w:rsid w:val="00D710D5"/>
    <w:rsid w:val="00D71571"/>
    <w:rsid w:val="00D716ED"/>
    <w:rsid w:val="00D717D6"/>
    <w:rsid w:val="00D71857"/>
    <w:rsid w:val="00D7237D"/>
    <w:rsid w:val="00D72BC1"/>
    <w:rsid w:val="00D7302B"/>
    <w:rsid w:val="00D7305B"/>
    <w:rsid w:val="00D73A6B"/>
    <w:rsid w:val="00D742E9"/>
    <w:rsid w:val="00D743C8"/>
    <w:rsid w:val="00D746DC"/>
    <w:rsid w:val="00D74924"/>
    <w:rsid w:val="00D74DED"/>
    <w:rsid w:val="00D7504C"/>
    <w:rsid w:val="00D750D6"/>
    <w:rsid w:val="00D7535B"/>
    <w:rsid w:val="00D755D4"/>
    <w:rsid w:val="00D75C8C"/>
    <w:rsid w:val="00D7658C"/>
    <w:rsid w:val="00D7694F"/>
    <w:rsid w:val="00D77363"/>
    <w:rsid w:val="00D77CE8"/>
    <w:rsid w:val="00D80D79"/>
    <w:rsid w:val="00D8102F"/>
    <w:rsid w:val="00D81A9F"/>
    <w:rsid w:val="00D81C60"/>
    <w:rsid w:val="00D81E9B"/>
    <w:rsid w:val="00D822D7"/>
    <w:rsid w:val="00D83473"/>
    <w:rsid w:val="00D836D5"/>
    <w:rsid w:val="00D83777"/>
    <w:rsid w:val="00D85007"/>
    <w:rsid w:val="00D85203"/>
    <w:rsid w:val="00D85783"/>
    <w:rsid w:val="00D8595B"/>
    <w:rsid w:val="00D869A3"/>
    <w:rsid w:val="00D86C18"/>
    <w:rsid w:val="00D86CB4"/>
    <w:rsid w:val="00D87903"/>
    <w:rsid w:val="00D90942"/>
    <w:rsid w:val="00D91541"/>
    <w:rsid w:val="00D92B86"/>
    <w:rsid w:val="00D933DD"/>
    <w:rsid w:val="00D93B90"/>
    <w:rsid w:val="00D94F35"/>
    <w:rsid w:val="00D95913"/>
    <w:rsid w:val="00D95D13"/>
    <w:rsid w:val="00D961C3"/>
    <w:rsid w:val="00D963DB"/>
    <w:rsid w:val="00D96BB0"/>
    <w:rsid w:val="00DA05D7"/>
    <w:rsid w:val="00DA1662"/>
    <w:rsid w:val="00DA19AF"/>
    <w:rsid w:val="00DA22B4"/>
    <w:rsid w:val="00DA2402"/>
    <w:rsid w:val="00DA451D"/>
    <w:rsid w:val="00DA5988"/>
    <w:rsid w:val="00DA73D7"/>
    <w:rsid w:val="00DA779F"/>
    <w:rsid w:val="00DB0126"/>
    <w:rsid w:val="00DB0202"/>
    <w:rsid w:val="00DB08F3"/>
    <w:rsid w:val="00DB0BF4"/>
    <w:rsid w:val="00DB1795"/>
    <w:rsid w:val="00DB2132"/>
    <w:rsid w:val="00DB2225"/>
    <w:rsid w:val="00DB41A1"/>
    <w:rsid w:val="00DB510F"/>
    <w:rsid w:val="00DB51AA"/>
    <w:rsid w:val="00DB537B"/>
    <w:rsid w:val="00DB5612"/>
    <w:rsid w:val="00DB5900"/>
    <w:rsid w:val="00DB6931"/>
    <w:rsid w:val="00DB6ECC"/>
    <w:rsid w:val="00DB6F61"/>
    <w:rsid w:val="00DC0869"/>
    <w:rsid w:val="00DC0C4E"/>
    <w:rsid w:val="00DC1399"/>
    <w:rsid w:val="00DC1C90"/>
    <w:rsid w:val="00DC2FA4"/>
    <w:rsid w:val="00DC316C"/>
    <w:rsid w:val="00DC3AF2"/>
    <w:rsid w:val="00DC3C85"/>
    <w:rsid w:val="00DC4519"/>
    <w:rsid w:val="00DC4696"/>
    <w:rsid w:val="00DC4CF4"/>
    <w:rsid w:val="00DC4D0B"/>
    <w:rsid w:val="00DC4E00"/>
    <w:rsid w:val="00DC5835"/>
    <w:rsid w:val="00DC6A3F"/>
    <w:rsid w:val="00DC6CB1"/>
    <w:rsid w:val="00DC7908"/>
    <w:rsid w:val="00DC797E"/>
    <w:rsid w:val="00DC7AD0"/>
    <w:rsid w:val="00DC7F2B"/>
    <w:rsid w:val="00DD03BA"/>
    <w:rsid w:val="00DD0C98"/>
    <w:rsid w:val="00DD141D"/>
    <w:rsid w:val="00DD1D7C"/>
    <w:rsid w:val="00DD2892"/>
    <w:rsid w:val="00DD29CD"/>
    <w:rsid w:val="00DD2E2F"/>
    <w:rsid w:val="00DD318B"/>
    <w:rsid w:val="00DD335E"/>
    <w:rsid w:val="00DD36DD"/>
    <w:rsid w:val="00DD4147"/>
    <w:rsid w:val="00DD4973"/>
    <w:rsid w:val="00DD49FC"/>
    <w:rsid w:val="00DD57A4"/>
    <w:rsid w:val="00DD5D36"/>
    <w:rsid w:val="00DD6C2D"/>
    <w:rsid w:val="00DD6D96"/>
    <w:rsid w:val="00DD7A5A"/>
    <w:rsid w:val="00DD7AE1"/>
    <w:rsid w:val="00DE013D"/>
    <w:rsid w:val="00DE0490"/>
    <w:rsid w:val="00DE04EE"/>
    <w:rsid w:val="00DE0B91"/>
    <w:rsid w:val="00DE0EF2"/>
    <w:rsid w:val="00DE23F0"/>
    <w:rsid w:val="00DE2F16"/>
    <w:rsid w:val="00DE2F3B"/>
    <w:rsid w:val="00DE30F0"/>
    <w:rsid w:val="00DE38A7"/>
    <w:rsid w:val="00DE404B"/>
    <w:rsid w:val="00DE477A"/>
    <w:rsid w:val="00DE5177"/>
    <w:rsid w:val="00DE51FB"/>
    <w:rsid w:val="00DE621A"/>
    <w:rsid w:val="00DE6E7E"/>
    <w:rsid w:val="00DF030A"/>
    <w:rsid w:val="00DF0F52"/>
    <w:rsid w:val="00DF127A"/>
    <w:rsid w:val="00DF13FC"/>
    <w:rsid w:val="00DF1888"/>
    <w:rsid w:val="00DF2B89"/>
    <w:rsid w:val="00DF3241"/>
    <w:rsid w:val="00DF3299"/>
    <w:rsid w:val="00DF4BB1"/>
    <w:rsid w:val="00DF4E4E"/>
    <w:rsid w:val="00DF548B"/>
    <w:rsid w:val="00DF587B"/>
    <w:rsid w:val="00DF66C4"/>
    <w:rsid w:val="00DF6A82"/>
    <w:rsid w:val="00DF7383"/>
    <w:rsid w:val="00E00298"/>
    <w:rsid w:val="00E00DD8"/>
    <w:rsid w:val="00E0103E"/>
    <w:rsid w:val="00E02127"/>
    <w:rsid w:val="00E0292B"/>
    <w:rsid w:val="00E033A5"/>
    <w:rsid w:val="00E06054"/>
    <w:rsid w:val="00E06C3F"/>
    <w:rsid w:val="00E072F3"/>
    <w:rsid w:val="00E07476"/>
    <w:rsid w:val="00E07C8E"/>
    <w:rsid w:val="00E07D4E"/>
    <w:rsid w:val="00E07D62"/>
    <w:rsid w:val="00E07EC0"/>
    <w:rsid w:val="00E10646"/>
    <w:rsid w:val="00E10BC8"/>
    <w:rsid w:val="00E117BF"/>
    <w:rsid w:val="00E11892"/>
    <w:rsid w:val="00E11953"/>
    <w:rsid w:val="00E11ABD"/>
    <w:rsid w:val="00E11D09"/>
    <w:rsid w:val="00E1217D"/>
    <w:rsid w:val="00E127DF"/>
    <w:rsid w:val="00E12BB9"/>
    <w:rsid w:val="00E12FCD"/>
    <w:rsid w:val="00E135B8"/>
    <w:rsid w:val="00E1406F"/>
    <w:rsid w:val="00E144F5"/>
    <w:rsid w:val="00E14E99"/>
    <w:rsid w:val="00E1515C"/>
    <w:rsid w:val="00E163B9"/>
    <w:rsid w:val="00E16D78"/>
    <w:rsid w:val="00E17831"/>
    <w:rsid w:val="00E21497"/>
    <w:rsid w:val="00E22013"/>
    <w:rsid w:val="00E22343"/>
    <w:rsid w:val="00E223C1"/>
    <w:rsid w:val="00E228FC"/>
    <w:rsid w:val="00E22F2B"/>
    <w:rsid w:val="00E233BE"/>
    <w:rsid w:val="00E236D3"/>
    <w:rsid w:val="00E23830"/>
    <w:rsid w:val="00E23CE4"/>
    <w:rsid w:val="00E24568"/>
    <w:rsid w:val="00E2473A"/>
    <w:rsid w:val="00E24791"/>
    <w:rsid w:val="00E253F5"/>
    <w:rsid w:val="00E25501"/>
    <w:rsid w:val="00E25691"/>
    <w:rsid w:val="00E26016"/>
    <w:rsid w:val="00E2677A"/>
    <w:rsid w:val="00E26888"/>
    <w:rsid w:val="00E26B08"/>
    <w:rsid w:val="00E26B43"/>
    <w:rsid w:val="00E26FFF"/>
    <w:rsid w:val="00E275B5"/>
    <w:rsid w:val="00E30A16"/>
    <w:rsid w:val="00E311F9"/>
    <w:rsid w:val="00E315B3"/>
    <w:rsid w:val="00E316FF"/>
    <w:rsid w:val="00E32BF7"/>
    <w:rsid w:val="00E32FC0"/>
    <w:rsid w:val="00E334C7"/>
    <w:rsid w:val="00E33608"/>
    <w:rsid w:val="00E33690"/>
    <w:rsid w:val="00E339B1"/>
    <w:rsid w:val="00E33F8E"/>
    <w:rsid w:val="00E3400E"/>
    <w:rsid w:val="00E34F1B"/>
    <w:rsid w:val="00E35592"/>
    <w:rsid w:val="00E3585F"/>
    <w:rsid w:val="00E35CDD"/>
    <w:rsid w:val="00E35F42"/>
    <w:rsid w:val="00E3777D"/>
    <w:rsid w:val="00E37BF0"/>
    <w:rsid w:val="00E401F6"/>
    <w:rsid w:val="00E40669"/>
    <w:rsid w:val="00E40698"/>
    <w:rsid w:val="00E406E4"/>
    <w:rsid w:val="00E40959"/>
    <w:rsid w:val="00E41226"/>
    <w:rsid w:val="00E41500"/>
    <w:rsid w:val="00E41550"/>
    <w:rsid w:val="00E41E31"/>
    <w:rsid w:val="00E425D3"/>
    <w:rsid w:val="00E42BCC"/>
    <w:rsid w:val="00E43773"/>
    <w:rsid w:val="00E439DB"/>
    <w:rsid w:val="00E43E4B"/>
    <w:rsid w:val="00E44994"/>
    <w:rsid w:val="00E4571B"/>
    <w:rsid w:val="00E4574B"/>
    <w:rsid w:val="00E45A26"/>
    <w:rsid w:val="00E45A42"/>
    <w:rsid w:val="00E4618E"/>
    <w:rsid w:val="00E52591"/>
    <w:rsid w:val="00E525EE"/>
    <w:rsid w:val="00E53239"/>
    <w:rsid w:val="00E539FB"/>
    <w:rsid w:val="00E54080"/>
    <w:rsid w:val="00E549CF"/>
    <w:rsid w:val="00E55174"/>
    <w:rsid w:val="00E552D5"/>
    <w:rsid w:val="00E55549"/>
    <w:rsid w:val="00E55945"/>
    <w:rsid w:val="00E56007"/>
    <w:rsid w:val="00E566EC"/>
    <w:rsid w:val="00E56A28"/>
    <w:rsid w:val="00E56ECD"/>
    <w:rsid w:val="00E570CB"/>
    <w:rsid w:val="00E60847"/>
    <w:rsid w:val="00E60B9A"/>
    <w:rsid w:val="00E6187E"/>
    <w:rsid w:val="00E62162"/>
    <w:rsid w:val="00E62348"/>
    <w:rsid w:val="00E6262C"/>
    <w:rsid w:val="00E63755"/>
    <w:rsid w:val="00E63B54"/>
    <w:rsid w:val="00E640E8"/>
    <w:rsid w:val="00E64DC3"/>
    <w:rsid w:val="00E66C1A"/>
    <w:rsid w:val="00E66D2B"/>
    <w:rsid w:val="00E66EBB"/>
    <w:rsid w:val="00E673DE"/>
    <w:rsid w:val="00E701DD"/>
    <w:rsid w:val="00E709B6"/>
    <w:rsid w:val="00E7139A"/>
    <w:rsid w:val="00E71616"/>
    <w:rsid w:val="00E71A29"/>
    <w:rsid w:val="00E723E7"/>
    <w:rsid w:val="00E7287D"/>
    <w:rsid w:val="00E72EE4"/>
    <w:rsid w:val="00E73870"/>
    <w:rsid w:val="00E73A73"/>
    <w:rsid w:val="00E73B78"/>
    <w:rsid w:val="00E74785"/>
    <w:rsid w:val="00E74DE9"/>
    <w:rsid w:val="00E75694"/>
    <w:rsid w:val="00E75EBF"/>
    <w:rsid w:val="00E775EE"/>
    <w:rsid w:val="00E77F67"/>
    <w:rsid w:val="00E80258"/>
    <w:rsid w:val="00E805C0"/>
    <w:rsid w:val="00E806AC"/>
    <w:rsid w:val="00E80860"/>
    <w:rsid w:val="00E80E01"/>
    <w:rsid w:val="00E8139A"/>
    <w:rsid w:val="00E8175D"/>
    <w:rsid w:val="00E8493D"/>
    <w:rsid w:val="00E84E11"/>
    <w:rsid w:val="00E851AA"/>
    <w:rsid w:val="00E85479"/>
    <w:rsid w:val="00E85CCD"/>
    <w:rsid w:val="00E86448"/>
    <w:rsid w:val="00E86797"/>
    <w:rsid w:val="00E86E7D"/>
    <w:rsid w:val="00E87414"/>
    <w:rsid w:val="00E87680"/>
    <w:rsid w:val="00E87AA4"/>
    <w:rsid w:val="00E90A00"/>
    <w:rsid w:val="00E913FE"/>
    <w:rsid w:val="00E922CB"/>
    <w:rsid w:val="00E928DE"/>
    <w:rsid w:val="00E92C1F"/>
    <w:rsid w:val="00E92D26"/>
    <w:rsid w:val="00E92EF9"/>
    <w:rsid w:val="00E93000"/>
    <w:rsid w:val="00E93342"/>
    <w:rsid w:val="00E93886"/>
    <w:rsid w:val="00E9445E"/>
    <w:rsid w:val="00E949D7"/>
    <w:rsid w:val="00E949E2"/>
    <w:rsid w:val="00E95651"/>
    <w:rsid w:val="00E95B9F"/>
    <w:rsid w:val="00E96432"/>
    <w:rsid w:val="00E96DB3"/>
    <w:rsid w:val="00E973F1"/>
    <w:rsid w:val="00E97FE8"/>
    <w:rsid w:val="00EA037A"/>
    <w:rsid w:val="00EA1184"/>
    <w:rsid w:val="00EA1660"/>
    <w:rsid w:val="00EA36F3"/>
    <w:rsid w:val="00EA3C31"/>
    <w:rsid w:val="00EA4DC5"/>
    <w:rsid w:val="00EA5748"/>
    <w:rsid w:val="00EA578D"/>
    <w:rsid w:val="00EA6303"/>
    <w:rsid w:val="00EA66E8"/>
    <w:rsid w:val="00EA76C3"/>
    <w:rsid w:val="00EB029C"/>
    <w:rsid w:val="00EB0517"/>
    <w:rsid w:val="00EB0C49"/>
    <w:rsid w:val="00EB0C8B"/>
    <w:rsid w:val="00EB0CDE"/>
    <w:rsid w:val="00EB0E1C"/>
    <w:rsid w:val="00EB0F65"/>
    <w:rsid w:val="00EB2FD6"/>
    <w:rsid w:val="00EB43EE"/>
    <w:rsid w:val="00EB47ED"/>
    <w:rsid w:val="00EB4F87"/>
    <w:rsid w:val="00EB50FA"/>
    <w:rsid w:val="00EB5374"/>
    <w:rsid w:val="00EB6209"/>
    <w:rsid w:val="00EB62D1"/>
    <w:rsid w:val="00EB656F"/>
    <w:rsid w:val="00EB67C3"/>
    <w:rsid w:val="00EB701B"/>
    <w:rsid w:val="00EB7021"/>
    <w:rsid w:val="00EB7C4A"/>
    <w:rsid w:val="00EB7EC2"/>
    <w:rsid w:val="00EC0C90"/>
    <w:rsid w:val="00EC1824"/>
    <w:rsid w:val="00EC18A2"/>
    <w:rsid w:val="00EC1A3F"/>
    <w:rsid w:val="00EC1D0B"/>
    <w:rsid w:val="00EC265C"/>
    <w:rsid w:val="00EC335D"/>
    <w:rsid w:val="00EC3604"/>
    <w:rsid w:val="00EC397B"/>
    <w:rsid w:val="00EC410F"/>
    <w:rsid w:val="00EC4340"/>
    <w:rsid w:val="00EC4F45"/>
    <w:rsid w:val="00EC54B7"/>
    <w:rsid w:val="00EC7024"/>
    <w:rsid w:val="00EC778C"/>
    <w:rsid w:val="00EC7935"/>
    <w:rsid w:val="00EC7B2B"/>
    <w:rsid w:val="00EC7C1F"/>
    <w:rsid w:val="00EC7CBE"/>
    <w:rsid w:val="00EC7E48"/>
    <w:rsid w:val="00ED0142"/>
    <w:rsid w:val="00ED0149"/>
    <w:rsid w:val="00ED0677"/>
    <w:rsid w:val="00ED0A98"/>
    <w:rsid w:val="00ED1708"/>
    <w:rsid w:val="00ED33F0"/>
    <w:rsid w:val="00ED3415"/>
    <w:rsid w:val="00ED405E"/>
    <w:rsid w:val="00ED4146"/>
    <w:rsid w:val="00ED4B20"/>
    <w:rsid w:val="00ED4C87"/>
    <w:rsid w:val="00ED4E31"/>
    <w:rsid w:val="00ED5235"/>
    <w:rsid w:val="00ED5305"/>
    <w:rsid w:val="00ED563F"/>
    <w:rsid w:val="00ED5A4C"/>
    <w:rsid w:val="00ED6055"/>
    <w:rsid w:val="00ED66FC"/>
    <w:rsid w:val="00ED72D7"/>
    <w:rsid w:val="00ED7453"/>
    <w:rsid w:val="00ED79B8"/>
    <w:rsid w:val="00EE00E1"/>
    <w:rsid w:val="00EE035A"/>
    <w:rsid w:val="00EE23A1"/>
    <w:rsid w:val="00EE278C"/>
    <w:rsid w:val="00EE29F6"/>
    <w:rsid w:val="00EE2D43"/>
    <w:rsid w:val="00EE312C"/>
    <w:rsid w:val="00EE34C8"/>
    <w:rsid w:val="00EE34D1"/>
    <w:rsid w:val="00EE365E"/>
    <w:rsid w:val="00EE392A"/>
    <w:rsid w:val="00EE3BC7"/>
    <w:rsid w:val="00EE3C15"/>
    <w:rsid w:val="00EE41B0"/>
    <w:rsid w:val="00EE486E"/>
    <w:rsid w:val="00EE4D28"/>
    <w:rsid w:val="00EE5F5C"/>
    <w:rsid w:val="00EE61F7"/>
    <w:rsid w:val="00EE621D"/>
    <w:rsid w:val="00EE6EA8"/>
    <w:rsid w:val="00EE76BE"/>
    <w:rsid w:val="00EE7E7C"/>
    <w:rsid w:val="00EF08B4"/>
    <w:rsid w:val="00EF0AA8"/>
    <w:rsid w:val="00EF1122"/>
    <w:rsid w:val="00EF1697"/>
    <w:rsid w:val="00EF1FDA"/>
    <w:rsid w:val="00EF23D2"/>
    <w:rsid w:val="00EF2610"/>
    <w:rsid w:val="00EF34F5"/>
    <w:rsid w:val="00EF36F4"/>
    <w:rsid w:val="00EF3A99"/>
    <w:rsid w:val="00EF3B87"/>
    <w:rsid w:val="00EF433E"/>
    <w:rsid w:val="00EF44C2"/>
    <w:rsid w:val="00EF44ED"/>
    <w:rsid w:val="00EF48B4"/>
    <w:rsid w:val="00EF4D33"/>
    <w:rsid w:val="00EF5225"/>
    <w:rsid w:val="00EF56CE"/>
    <w:rsid w:val="00EF56ED"/>
    <w:rsid w:val="00EF5CF6"/>
    <w:rsid w:val="00EF5F39"/>
    <w:rsid w:val="00EF64AC"/>
    <w:rsid w:val="00EF69EC"/>
    <w:rsid w:val="00EF75C8"/>
    <w:rsid w:val="00EF76C4"/>
    <w:rsid w:val="00F000F7"/>
    <w:rsid w:val="00F00C8A"/>
    <w:rsid w:val="00F0113C"/>
    <w:rsid w:val="00F01B1D"/>
    <w:rsid w:val="00F0204D"/>
    <w:rsid w:val="00F03ABF"/>
    <w:rsid w:val="00F0452D"/>
    <w:rsid w:val="00F0545F"/>
    <w:rsid w:val="00F0552F"/>
    <w:rsid w:val="00F068BB"/>
    <w:rsid w:val="00F0694A"/>
    <w:rsid w:val="00F06D04"/>
    <w:rsid w:val="00F06E35"/>
    <w:rsid w:val="00F073D4"/>
    <w:rsid w:val="00F07FBA"/>
    <w:rsid w:val="00F10CCD"/>
    <w:rsid w:val="00F10E9E"/>
    <w:rsid w:val="00F112FD"/>
    <w:rsid w:val="00F116E2"/>
    <w:rsid w:val="00F11D37"/>
    <w:rsid w:val="00F126F9"/>
    <w:rsid w:val="00F12B65"/>
    <w:rsid w:val="00F130F2"/>
    <w:rsid w:val="00F13455"/>
    <w:rsid w:val="00F1389D"/>
    <w:rsid w:val="00F13A73"/>
    <w:rsid w:val="00F1569C"/>
    <w:rsid w:val="00F16BFC"/>
    <w:rsid w:val="00F17718"/>
    <w:rsid w:val="00F20436"/>
    <w:rsid w:val="00F21335"/>
    <w:rsid w:val="00F21D45"/>
    <w:rsid w:val="00F21FA2"/>
    <w:rsid w:val="00F22497"/>
    <w:rsid w:val="00F232D5"/>
    <w:rsid w:val="00F23858"/>
    <w:rsid w:val="00F23F5E"/>
    <w:rsid w:val="00F242F7"/>
    <w:rsid w:val="00F24B17"/>
    <w:rsid w:val="00F24E9C"/>
    <w:rsid w:val="00F254FE"/>
    <w:rsid w:val="00F2616D"/>
    <w:rsid w:val="00F277EB"/>
    <w:rsid w:val="00F27918"/>
    <w:rsid w:val="00F27975"/>
    <w:rsid w:val="00F27C20"/>
    <w:rsid w:val="00F30252"/>
    <w:rsid w:val="00F305A1"/>
    <w:rsid w:val="00F32490"/>
    <w:rsid w:val="00F324BA"/>
    <w:rsid w:val="00F3311F"/>
    <w:rsid w:val="00F33354"/>
    <w:rsid w:val="00F33BAF"/>
    <w:rsid w:val="00F33FF3"/>
    <w:rsid w:val="00F340B6"/>
    <w:rsid w:val="00F34534"/>
    <w:rsid w:val="00F35220"/>
    <w:rsid w:val="00F357A2"/>
    <w:rsid w:val="00F35E7A"/>
    <w:rsid w:val="00F36E47"/>
    <w:rsid w:val="00F37C97"/>
    <w:rsid w:val="00F37D37"/>
    <w:rsid w:val="00F4088A"/>
    <w:rsid w:val="00F414FF"/>
    <w:rsid w:val="00F426D7"/>
    <w:rsid w:val="00F42C95"/>
    <w:rsid w:val="00F43936"/>
    <w:rsid w:val="00F43CD7"/>
    <w:rsid w:val="00F44509"/>
    <w:rsid w:val="00F44DD1"/>
    <w:rsid w:val="00F44E28"/>
    <w:rsid w:val="00F453A3"/>
    <w:rsid w:val="00F453AF"/>
    <w:rsid w:val="00F4632F"/>
    <w:rsid w:val="00F46CD2"/>
    <w:rsid w:val="00F47B19"/>
    <w:rsid w:val="00F50241"/>
    <w:rsid w:val="00F5043A"/>
    <w:rsid w:val="00F5090A"/>
    <w:rsid w:val="00F50B4E"/>
    <w:rsid w:val="00F51A50"/>
    <w:rsid w:val="00F52210"/>
    <w:rsid w:val="00F524B5"/>
    <w:rsid w:val="00F525EA"/>
    <w:rsid w:val="00F53E73"/>
    <w:rsid w:val="00F541E2"/>
    <w:rsid w:val="00F54930"/>
    <w:rsid w:val="00F54D2E"/>
    <w:rsid w:val="00F54E61"/>
    <w:rsid w:val="00F54F29"/>
    <w:rsid w:val="00F55B6F"/>
    <w:rsid w:val="00F55DBE"/>
    <w:rsid w:val="00F55F31"/>
    <w:rsid w:val="00F56E3D"/>
    <w:rsid w:val="00F574CC"/>
    <w:rsid w:val="00F57891"/>
    <w:rsid w:val="00F57A4D"/>
    <w:rsid w:val="00F57F60"/>
    <w:rsid w:val="00F60258"/>
    <w:rsid w:val="00F61351"/>
    <w:rsid w:val="00F614C5"/>
    <w:rsid w:val="00F62AB9"/>
    <w:rsid w:val="00F62BD6"/>
    <w:rsid w:val="00F62C5D"/>
    <w:rsid w:val="00F62DBC"/>
    <w:rsid w:val="00F62F6F"/>
    <w:rsid w:val="00F63A28"/>
    <w:rsid w:val="00F63FE3"/>
    <w:rsid w:val="00F642A9"/>
    <w:rsid w:val="00F64570"/>
    <w:rsid w:val="00F6464E"/>
    <w:rsid w:val="00F6495E"/>
    <w:rsid w:val="00F64C0C"/>
    <w:rsid w:val="00F64D0C"/>
    <w:rsid w:val="00F6677B"/>
    <w:rsid w:val="00F679E9"/>
    <w:rsid w:val="00F705E6"/>
    <w:rsid w:val="00F70B20"/>
    <w:rsid w:val="00F7199D"/>
    <w:rsid w:val="00F71FCF"/>
    <w:rsid w:val="00F7200F"/>
    <w:rsid w:val="00F72529"/>
    <w:rsid w:val="00F726B5"/>
    <w:rsid w:val="00F72EE0"/>
    <w:rsid w:val="00F7385F"/>
    <w:rsid w:val="00F73B1E"/>
    <w:rsid w:val="00F742D8"/>
    <w:rsid w:val="00F747BD"/>
    <w:rsid w:val="00F7517C"/>
    <w:rsid w:val="00F753A2"/>
    <w:rsid w:val="00F75559"/>
    <w:rsid w:val="00F75A1B"/>
    <w:rsid w:val="00F76126"/>
    <w:rsid w:val="00F76A14"/>
    <w:rsid w:val="00F76A15"/>
    <w:rsid w:val="00F771A6"/>
    <w:rsid w:val="00F77689"/>
    <w:rsid w:val="00F8004A"/>
    <w:rsid w:val="00F802D1"/>
    <w:rsid w:val="00F8199C"/>
    <w:rsid w:val="00F8283E"/>
    <w:rsid w:val="00F82AC0"/>
    <w:rsid w:val="00F82C05"/>
    <w:rsid w:val="00F82DFF"/>
    <w:rsid w:val="00F82EC0"/>
    <w:rsid w:val="00F8325D"/>
    <w:rsid w:val="00F83286"/>
    <w:rsid w:val="00F832F6"/>
    <w:rsid w:val="00F837C0"/>
    <w:rsid w:val="00F83E78"/>
    <w:rsid w:val="00F848EE"/>
    <w:rsid w:val="00F84B29"/>
    <w:rsid w:val="00F84CFB"/>
    <w:rsid w:val="00F84D82"/>
    <w:rsid w:val="00F84EF9"/>
    <w:rsid w:val="00F84F78"/>
    <w:rsid w:val="00F84F7B"/>
    <w:rsid w:val="00F8609F"/>
    <w:rsid w:val="00F86B46"/>
    <w:rsid w:val="00F86E1C"/>
    <w:rsid w:val="00F86E6A"/>
    <w:rsid w:val="00F8715F"/>
    <w:rsid w:val="00F87648"/>
    <w:rsid w:val="00F8781C"/>
    <w:rsid w:val="00F87ED1"/>
    <w:rsid w:val="00F900E4"/>
    <w:rsid w:val="00F9046D"/>
    <w:rsid w:val="00F90998"/>
    <w:rsid w:val="00F921BA"/>
    <w:rsid w:val="00F926BF"/>
    <w:rsid w:val="00F92C88"/>
    <w:rsid w:val="00F92D93"/>
    <w:rsid w:val="00F9322B"/>
    <w:rsid w:val="00F933EF"/>
    <w:rsid w:val="00F9372C"/>
    <w:rsid w:val="00F93F34"/>
    <w:rsid w:val="00F945A8"/>
    <w:rsid w:val="00F94D18"/>
    <w:rsid w:val="00F95D6B"/>
    <w:rsid w:val="00F9663A"/>
    <w:rsid w:val="00F96F30"/>
    <w:rsid w:val="00F97749"/>
    <w:rsid w:val="00F9775B"/>
    <w:rsid w:val="00F97B3D"/>
    <w:rsid w:val="00F97BFC"/>
    <w:rsid w:val="00F97F71"/>
    <w:rsid w:val="00FA0411"/>
    <w:rsid w:val="00FA0C97"/>
    <w:rsid w:val="00FA1178"/>
    <w:rsid w:val="00FA1FDA"/>
    <w:rsid w:val="00FA226A"/>
    <w:rsid w:val="00FA2C16"/>
    <w:rsid w:val="00FA3729"/>
    <w:rsid w:val="00FA4184"/>
    <w:rsid w:val="00FA4521"/>
    <w:rsid w:val="00FA455B"/>
    <w:rsid w:val="00FA4935"/>
    <w:rsid w:val="00FA5654"/>
    <w:rsid w:val="00FA5A3E"/>
    <w:rsid w:val="00FA6517"/>
    <w:rsid w:val="00FA65A7"/>
    <w:rsid w:val="00FA6ED8"/>
    <w:rsid w:val="00FA7518"/>
    <w:rsid w:val="00FA79C3"/>
    <w:rsid w:val="00FB0B9B"/>
    <w:rsid w:val="00FB1607"/>
    <w:rsid w:val="00FB1CE8"/>
    <w:rsid w:val="00FB1F22"/>
    <w:rsid w:val="00FB26BA"/>
    <w:rsid w:val="00FB4456"/>
    <w:rsid w:val="00FB4AA5"/>
    <w:rsid w:val="00FB62AE"/>
    <w:rsid w:val="00FB697B"/>
    <w:rsid w:val="00FB730B"/>
    <w:rsid w:val="00FB7BA7"/>
    <w:rsid w:val="00FC0693"/>
    <w:rsid w:val="00FC0E0F"/>
    <w:rsid w:val="00FC0FEA"/>
    <w:rsid w:val="00FC1034"/>
    <w:rsid w:val="00FC13A6"/>
    <w:rsid w:val="00FC16A0"/>
    <w:rsid w:val="00FC1CA9"/>
    <w:rsid w:val="00FC3357"/>
    <w:rsid w:val="00FC34DF"/>
    <w:rsid w:val="00FC3EB3"/>
    <w:rsid w:val="00FC439F"/>
    <w:rsid w:val="00FC4A76"/>
    <w:rsid w:val="00FC4C4C"/>
    <w:rsid w:val="00FC50E0"/>
    <w:rsid w:val="00FC55C5"/>
    <w:rsid w:val="00FC58BE"/>
    <w:rsid w:val="00FC5D55"/>
    <w:rsid w:val="00FC608F"/>
    <w:rsid w:val="00FC67B6"/>
    <w:rsid w:val="00FC6C7A"/>
    <w:rsid w:val="00FC6DE7"/>
    <w:rsid w:val="00FC6F42"/>
    <w:rsid w:val="00FC77CE"/>
    <w:rsid w:val="00FC7EF1"/>
    <w:rsid w:val="00FD029F"/>
    <w:rsid w:val="00FD08D4"/>
    <w:rsid w:val="00FD1F47"/>
    <w:rsid w:val="00FD27CB"/>
    <w:rsid w:val="00FD2E2F"/>
    <w:rsid w:val="00FD3272"/>
    <w:rsid w:val="00FD330C"/>
    <w:rsid w:val="00FD33AD"/>
    <w:rsid w:val="00FD3925"/>
    <w:rsid w:val="00FD5673"/>
    <w:rsid w:val="00FD5A1C"/>
    <w:rsid w:val="00FD5A53"/>
    <w:rsid w:val="00FD6522"/>
    <w:rsid w:val="00FD6A9E"/>
    <w:rsid w:val="00FD6B8B"/>
    <w:rsid w:val="00FD716E"/>
    <w:rsid w:val="00FD77A2"/>
    <w:rsid w:val="00FD7FDC"/>
    <w:rsid w:val="00FE0098"/>
    <w:rsid w:val="00FE1ABA"/>
    <w:rsid w:val="00FE28BD"/>
    <w:rsid w:val="00FE320A"/>
    <w:rsid w:val="00FE34CF"/>
    <w:rsid w:val="00FE3A3F"/>
    <w:rsid w:val="00FE46D3"/>
    <w:rsid w:val="00FE4B78"/>
    <w:rsid w:val="00FE4C57"/>
    <w:rsid w:val="00FE5188"/>
    <w:rsid w:val="00FE51F8"/>
    <w:rsid w:val="00FE61F3"/>
    <w:rsid w:val="00FE6A1B"/>
    <w:rsid w:val="00FE6E49"/>
    <w:rsid w:val="00FE702A"/>
    <w:rsid w:val="00FE7364"/>
    <w:rsid w:val="00FE7463"/>
    <w:rsid w:val="00FE7D58"/>
    <w:rsid w:val="00FF0505"/>
    <w:rsid w:val="00FF083C"/>
    <w:rsid w:val="00FF1320"/>
    <w:rsid w:val="00FF1899"/>
    <w:rsid w:val="00FF1C56"/>
    <w:rsid w:val="00FF2939"/>
    <w:rsid w:val="00FF2D43"/>
    <w:rsid w:val="00FF4001"/>
    <w:rsid w:val="00FF4B3F"/>
    <w:rsid w:val="00FF4ECD"/>
    <w:rsid w:val="00FF5287"/>
    <w:rsid w:val="00FF6D4F"/>
    <w:rsid w:val="00FF6D86"/>
    <w:rsid w:val="00FF74A3"/>
    <w:rsid w:val="00FF7BB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54D7B883"/>
  <w15:docId w15:val="{7C96DE26-9744-466B-B9F6-4DDB05C16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EAD"/>
    <w:pPr>
      <w:spacing w:after="0" w:line="480" w:lineRule="auto"/>
    </w:pPr>
    <w:rPr>
      <w:rFonts w:ascii="Times New Roman" w:eastAsia="Times New Roman" w:hAnsi="Times New Roman" w:cs="Times New Roman"/>
      <w:noProof/>
      <w:sz w:val="24"/>
      <w:szCs w:val="24"/>
      <w:lang w:eastAsia="en-GB"/>
    </w:rPr>
  </w:style>
  <w:style w:type="paragraph" w:styleId="Heading1">
    <w:name w:val="heading 1"/>
    <w:basedOn w:val="Normal"/>
    <w:next w:val="Paragraph"/>
    <w:link w:val="Heading1Char"/>
    <w:qFormat/>
    <w:rsid w:val="00553B59"/>
    <w:pPr>
      <w:keepNext/>
      <w:numPr>
        <w:numId w:val="3"/>
      </w:numPr>
      <w:spacing w:before="360" w:after="60"/>
      <w:ind w:right="567"/>
      <w:contextualSpacing/>
      <w:outlineLvl w:val="0"/>
    </w:pPr>
    <w:rPr>
      <w:rFonts w:cs="Arial"/>
      <w:b/>
      <w:bCs/>
      <w:kern w:val="32"/>
      <w:szCs w:val="32"/>
    </w:rPr>
  </w:style>
  <w:style w:type="paragraph" w:styleId="Heading2">
    <w:name w:val="heading 2"/>
    <w:basedOn w:val="Normal"/>
    <w:next w:val="Paragraph"/>
    <w:link w:val="Heading2Char"/>
    <w:qFormat/>
    <w:rsid w:val="00553B59"/>
    <w:pPr>
      <w:keepNext/>
      <w:numPr>
        <w:ilvl w:val="1"/>
        <w:numId w:val="3"/>
      </w:numPr>
      <w:spacing w:before="360" w:after="60"/>
      <w:ind w:right="567"/>
      <w:contextualSpacing/>
      <w:outlineLvl w:val="1"/>
    </w:pPr>
    <w:rPr>
      <w:rFonts w:cs="Arial"/>
      <w:bCs/>
      <w:iCs/>
      <w:szCs w:val="28"/>
    </w:rPr>
  </w:style>
  <w:style w:type="paragraph" w:styleId="Heading3">
    <w:name w:val="heading 3"/>
    <w:basedOn w:val="Heading2"/>
    <w:next w:val="Paragraph"/>
    <w:link w:val="Heading3Char"/>
    <w:qFormat/>
    <w:rsid w:val="00553B59"/>
    <w:pPr>
      <w:numPr>
        <w:ilvl w:val="2"/>
      </w:numPr>
      <w:outlineLvl w:val="2"/>
    </w:pPr>
  </w:style>
  <w:style w:type="paragraph" w:styleId="Heading4">
    <w:name w:val="heading 4"/>
    <w:basedOn w:val="Paragraph"/>
    <w:next w:val="Newparagraph"/>
    <w:link w:val="Heading4Char"/>
    <w:rsid w:val="00553B59"/>
    <w:pPr>
      <w:spacing w:before="360"/>
      <w:outlineLvl w:val="3"/>
    </w:pPr>
    <w:rPr>
      <w:bCs/>
      <w:szCs w:val="28"/>
    </w:rPr>
  </w:style>
  <w:style w:type="paragraph" w:styleId="Heading5">
    <w:name w:val="heading 5"/>
    <w:basedOn w:val="Normal"/>
    <w:next w:val="Normal"/>
    <w:link w:val="Heading5Char"/>
    <w:qFormat/>
    <w:rsid w:val="00553B59"/>
    <w:pPr>
      <w:numPr>
        <w:ilvl w:val="4"/>
        <w:numId w:val="5"/>
      </w:numPr>
      <w:tabs>
        <w:tab w:val="left" w:pos="1134"/>
      </w:tabs>
      <w:suppressAutoHyphens/>
      <w:spacing w:before="240" w:after="60" w:line="240" w:lineRule="auto"/>
      <w:jc w:val="both"/>
      <w:outlineLvl w:val="4"/>
    </w:pPr>
    <w:rPr>
      <w:rFonts w:ascii="Arial" w:eastAsia="SimSun" w:hAnsi="Arial"/>
      <w:sz w:val="22"/>
      <w:szCs w:val="20"/>
      <w:lang w:eastAsia="en-US"/>
    </w:rPr>
  </w:style>
  <w:style w:type="paragraph" w:styleId="Heading6">
    <w:name w:val="heading 6"/>
    <w:basedOn w:val="Normal"/>
    <w:next w:val="Normal"/>
    <w:link w:val="Heading6Char"/>
    <w:qFormat/>
    <w:rsid w:val="00553B59"/>
    <w:pPr>
      <w:numPr>
        <w:ilvl w:val="5"/>
        <w:numId w:val="5"/>
      </w:numPr>
      <w:tabs>
        <w:tab w:val="left" w:pos="1134"/>
      </w:tabs>
      <w:suppressAutoHyphens/>
      <w:spacing w:before="240" w:after="60" w:line="240" w:lineRule="auto"/>
      <w:jc w:val="both"/>
      <w:outlineLvl w:val="5"/>
    </w:pPr>
    <w:rPr>
      <w:rFonts w:ascii="Arial" w:eastAsia="SimSun" w:hAnsi="Arial"/>
      <w:i/>
      <w:sz w:val="22"/>
      <w:szCs w:val="20"/>
      <w:lang w:eastAsia="en-US"/>
    </w:rPr>
  </w:style>
  <w:style w:type="paragraph" w:styleId="Heading7">
    <w:name w:val="heading 7"/>
    <w:basedOn w:val="Normal"/>
    <w:next w:val="Normal"/>
    <w:link w:val="Heading7Char"/>
    <w:qFormat/>
    <w:rsid w:val="00553B59"/>
    <w:pPr>
      <w:numPr>
        <w:ilvl w:val="6"/>
        <w:numId w:val="5"/>
      </w:numPr>
      <w:tabs>
        <w:tab w:val="left" w:pos="1134"/>
      </w:tabs>
      <w:suppressAutoHyphens/>
      <w:spacing w:before="240" w:after="60" w:line="240" w:lineRule="auto"/>
      <w:jc w:val="both"/>
      <w:outlineLvl w:val="6"/>
    </w:pPr>
    <w:rPr>
      <w:rFonts w:ascii="Arial" w:eastAsia="SimSun" w:hAnsi="Arial"/>
      <w:sz w:val="20"/>
      <w:szCs w:val="20"/>
      <w:lang w:eastAsia="en-US"/>
    </w:rPr>
  </w:style>
  <w:style w:type="paragraph" w:styleId="Heading8">
    <w:name w:val="heading 8"/>
    <w:basedOn w:val="Normal"/>
    <w:next w:val="Normal"/>
    <w:link w:val="Heading8Char"/>
    <w:qFormat/>
    <w:rsid w:val="00553B59"/>
    <w:pPr>
      <w:numPr>
        <w:ilvl w:val="7"/>
        <w:numId w:val="5"/>
      </w:numPr>
      <w:tabs>
        <w:tab w:val="left" w:pos="1134"/>
      </w:tabs>
      <w:suppressAutoHyphens/>
      <w:spacing w:before="240" w:after="60" w:line="240" w:lineRule="auto"/>
      <w:jc w:val="both"/>
      <w:outlineLvl w:val="7"/>
    </w:pPr>
    <w:rPr>
      <w:rFonts w:ascii="Arial" w:eastAsia="SimSun" w:hAnsi="Arial"/>
      <w:i/>
      <w:sz w:val="20"/>
      <w:szCs w:val="20"/>
      <w:lang w:eastAsia="en-US"/>
    </w:rPr>
  </w:style>
  <w:style w:type="paragraph" w:styleId="Heading9">
    <w:name w:val="heading 9"/>
    <w:basedOn w:val="Normal"/>
    <w:next w:val="Normal"/>
    <w:link w:val="Heading9Char"/>
    <w:qFormat/>
    <w:rsid w:val="00553B59"/>
    <w:pPr>
      <w:numPr>
        <w:ilvl w:val="8"/>
        <w:numId w:val="5"/>
      </w:numPr>
      <w:tabs>
        <w:tab w:val="left" w:pos="1134"/>
      </w:tabs>
      <w:suppressAutoHyphens/>
      <w:spacing w:before="240" w:after="60" w:line="240" w:lineRule="auto"/>
      <w:jc w:val="both"/>
      <w:outlineLvl w:val="8"/>
    </w:pPr>
    <w:rPr>
      <w:rFonts w:ascii="Arial" w:eastAsia="SimSun" w:hAnsi="Arial"/>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53B59"/>
    <w:rPr>
      <w:rFonts w:ascii="Times New Roman" w:eastAsia="Times New Roman" w:hAnsi="Times New Roman" w:cs="Arial"/>
      <w:b/>
      <w:bCs/>
      <w:noProof/>
      <w:kern w:val="32"/>
      <w:sz w:val="24"/>
      <w:szCs w:val="32"/>
      <w:lang w:eastAsia="en-GB"/>
    </w:rPr>
  </w:style>
  <w:style w:type="character" w:customStyle="1" w:styleId="Heading2Char">
    <w:name w:val="Heading 2 Char"/>
    <w:basedOn w:val="DefaultParagraphFont"/>
    <w:link w:val="Heading2"/>
    <w:rsid w:val="00553B59"/>
    <w:rPr>
      <w:rFonts w:ascii="Times New Roman" w:eastAsia="Times New Roman" w:hAnsi="Times New Roman" w:cs="Arial"/>
      <w:bCs/>
      <w:iCs/>
      <w:noProof/>
      <w:sz w:val="24"/>
      <w:szCs w:val="28"/>
      <w:lang w:eastAsia="en-GB"/>
    </w:rPr>
  </w:style>
  <w:style w:type="character" w:customStyle="1" w:styleId="Heading3Char">
    <w:name w:val="Heading 3 Char"/>
    <w:basedOn w:val="DefaultParagraphFont"/>
    <w:link w:val="Heading3"/>
    <w:rsid w:val="00553B59"/>
    <w:rPr>
      <w:rFonts w:ascii="Times New Roman" w:eastAsia="Times New Roman" w:hAnsi="Times New Roman" w:cs="Arial"/>
      <w:bCs/>
      <w:iCs/>
      <w:noProof/>
      <w:sz w:val="24"/>
      <w:szCs w:val="28"/>
      <w:lang w:eastAsia="en-GB"/>
    </w:rPr>
  </w:style>
  <w:style w:type="character" w:customStyle="1" w:styleId="Heading4Char">
    <w:name w:val="Heading 4 Char"/>
    <w:basedOn w:val="DefaultParagraphFont"/>
    <w:link w:val="Heading4"/>
    <w:rsid w:val="00553B59"/>
    <w:rPr>
      <w:rFonts w:ascii="Times New Roman" w:eastAsia="Times New Roman" w:hAnsi="Times New Roman" w:cs="Times New Roman"/>
      <w:bCs/>
      <w:noProof/>
      <w:sz w:val="24"/>
      <w:szCs w:val="28"/>
      <w:lang w:eastAsia="en-GB"/>
    </w:rPr>
  </w:style>
  <w:style w:type="paragraph" w:customStyle="1" w:styleId="Articletitle">
    <w:name w:val="Article title"/>
    <w:basedOn w:val="Normal"/>
    <w:next w:val="Normal"/>
    <w:qFormat/>
    <w:rsid w:val="00553B59"/>
    <w:pPr>
      <w:spacing w:after="120" w:line="360" w:lineRule="auto"/>
    </w:pPr>
    <w:rPr>
      <w:b/>
      <w:sz w:val="28"/>
    </w:rPr>
  </w:style>
  <w:style w:type="paragraph" w:customStyle="1" w:styleId="Authornames">
    <w:name w:val="Author names"/>
    <w:basedOn w:val="Normal"/>
    <w:next w:val="Normal"/>
    <w:qFormat/>
    <w:rsid w:val="00553B59"/>
    <w:pPr>
      <w:spacing w:before="240" w:line="360" w:lineRule="auto"/>
    </w:pPr>
    <w:rPr>
      <w:sz w:val="28"/>
    </w:rPr>
  </w:style>
  <w:style w:type="paragraph" w:customStyle="1" w:styleId="Affiliation">
    <w:name w:val="Affiliation"/>
    <w:basedOn w:val="Normal"/>
    <w:qFormat/>
    <w:rsid w:val="00553B59"/>
    <w:pPr>
      <w:spacing w:before="240" w:line="360" w:lineRule="auto"/>
    </w:pPr>
    <w:rPr>
      <w:i/>
    </w:rPr>
  </w:style>
  <w:style w:type="paragraph" w:customStyle="1" w:styleId="Receiveddates">
    <w:name w:val="Received dates"/>
    <w:basedOn w:val="Affiliation"/>
    <w:next w:val="Normal"/>
    <w:qFormat/>
    <w:rsid w:val="00553B59"/>
  </w:style>
  <w:style w:type="paragraph" w:customStyle="1" w:styleId="Abstract">
    <w:name w:val="Abstract"/>
    <w:basedOn w:val="Normal"/>
    <w:next w:val="Keywords"/>
    <w:qFormat/>
    <w:rsid w:val="00553B59"/>
    <w:pPr>
      <w:spacing w:before="360" w:after="300" w:line="360" w:lineRule="auto"/>
      <w:ind w:left="720" w:right="567"/>
    </w:pPr>
    <w:rPr>
      <w:sz w:val="22"/>
    </w:rPr>
  </w:style>
  <w:style w:type="paragraph" w:customStyle="1" w:styleId="Keywords">
    <w:name w:val="Keywords"/>
    <w:basedOn w:val="Normal"/>
    <w:next w:val="Paragraph"/>
    <w:qFormat/>
    <w:rsid w:val="00553B59"/>
    <w:pPr>
      <w:spacing w:before="240" w:after="240" w:line="360" w:lineRule="auto"/>
      <w:ind w:left="720" w:right="567"/>
    </w:pPr>
    <w:rPr>
      <w:sz w:val="22"/>
    </w:rPr>
  </w:style>
  <w:style w:type="paragraph" w:customStyle="1" w:styleId="Correspondencedetails">
    <w:name w:val="Correspondence details"/>
    <w:basedOn w:val="Normal"/>
    <w:qFormat/>
    <w:rsid w:val="00553B59"/>
    <w:pPr>
      <w:spacing w:before="240" w:line="360" w:lineRule="auto"/>
    </w:pPr>
  </w:style>
  <w:style w:type="paragraph" w:customStyle="1" w:styleId="Displayedquotation">
    <w:name w:val="Displayed quotation"/>
    <w:basedOn w:val="Normal"/>
    <w:qFormat/>
    <w:rsid w:val="00553B59"/>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553B59"/>
    <w:pPr>
      <w:widowControl/>
      <w:numPr>
        <w:numId w:val="1"/>
      </w:numPr>
      <w:spacing w:after="240"/>
      <w:contextualSpacing/>
    </w:pPr>
  </w:style>
  <w:style w:type="paragraph" w:customStyle="1" w:styleId="Displayedequation">
    <w:name w:val="Displayed equation"/>
    <w:basedOn w:val="Normal"/>
    <w:next w:val="Paragraph"/>
    <w:qFormat/>
    <w:rsid w:val="00553B59"/>
    <w:pPr>
      <w:tabs>
        <w:tab w:val="center" w:pos="4253"/>
        <w:tab w:val="right" w:pos="8222"/>
      </w:tabs>
      <w:spacing w:before="240" w:after="240"/>
      <w:jc w:val="center"/>
    </w:pPr>
  </w:style>
  <w:style w:type="paragraph" w:customStyle="1" w:styleId="Acknowledgements">
    <w:name w:val="Acknowledgements"/>
    <w:basedOn w:val="Normal"/>
    <w:next w:val="Normal"/>
    <w:qFormat/>
    <w:rsid w:val="00553B59"/>
    <w:pPr>
      <w:spacing w:before="120" w:line="360" w:lineRule="auto"/>
    </w:pPr>
    <w:rPr>
      <w:sz w:val="22"/>
    </w:rPr>
  </w:style>
  <w:style w:type="paragraph" w:customStyle="1" w:styleId="Tabletitle">
    <w:name w:val="Table title"/>
    <w:basedOn w:val="Normal"/>
    <w:next w:val="Normal"/>
    <w:qFormat/>
    <w:rsid w:val="00553B59"/>
    <w:pPr>
      <w:spacing w:before="240" w:line="360" w:lineRule="auto"/>
    </w:pPr>
  </w:style>
  <w:style w:type="paragraph" w:customStyle="1" w:styleId="Figurecaption">
    <w:name w:val="Figure caption"/>
    <w:basedOn w:val="Normal"/>
    <w:next w:val="Normal"/>
    <w:qFormat/>
    <w:rsid w:val="00553B59"/>
    <w:pPr>
      <w:spacing w:before="240" w:line="360" w:lineRule="auto"/>
    </w:pPr>
  </w:style>
  <w:style w:type="paragraph" w:customStyle="1" w:styleId="Footnotes">
    <w:name w:val="Footnotes"/>
    <w:basedOn w:val="Normal"/>
    <w:qFormat/>
    <w:rsid w:val="00553B59"/>
    <w:pPr>
      <w:spacing w:before="120" w:line="360" w:lineRule="auto"/>
      <w:ind w:left="482" w:hanging="482"/>
      <w:contextualSpacing/>
    </w:pPr>
    <w:rPr>
      <w:sz w:val="22"/>
    </w:rPr>
  </w:style>
  <w:style w:type="paragraph" w:customStyle="1" w:styleId="Notesoncontributors">
    <w:name w:val="Notes on contributors"/>
    <w:basedOn w:val="Normal"/>
    <w:qFormat/>
    <w:rsid w:val="00553B59"/>
    <w:pPr>
      <w:spacing w:before="240" w:line="360" w:lineRule="auto"/>
    </w:pPr>
    <w:rPr>
      <w:sz w:val="22"/>
    </w:rPr>
  </w:style>
  <w:style w:type="paragraph" w:customStyle="1" w:styleId="Normalparagraphstyle">
    <w:name w:val="Normal paragraph style"/>
    <w:basedOn w:val="Normal"/>
    <w:next w:val="Normal"/>
    <w:rsid w:val="00553B59"/>
  </w:style>
  <w:style w:type="paragraph" w:customStyle="1" w:styleId="Paragraph">
    <w:name w:val="Paragraph"/>
    <w:basedOn w:val="Normal"/>
    <w:next w:val="Newparagraph"/>
    <w:qFormat/>
    <w:rsid w:val="00553B59"/>
    <w:pPr>
      <w:widowControl w:val="0"/>
      <w:spacing w:before="240"/>
    </w:pPr>
  </w:style>
  <w:style w:type="paragraph" w:customStyle="1" w:styleId="Newparagraph">
    <w:name w:val="New paragraph"/>
    <w:basedOn w:val="Normal"/>
    <w:qFormat/>
    <w:rsid w:val="00553B59"/>
    <w:pPr>
      <w:ind w:firstLine="720"/>
    </w:pPr>
  </w:style>
  <w:style w:type="paragraph" w:styleId="NormalIndent">
    <w:name w:val="Normal Indent"/>
    <w:basedOn w:val="Normal"/>
    <w:rsid w:val="00553B59"/>
    <w:pPr>
      <w:ind w:left="720"/>
    </w:pPr>
  </w:style>
  <w:style w:type="paragraph" w:customStyle="1" w:styleId="References">
    <w:name w:val="References"/>
    <w:basedOn w:val="Normal"/>
    <w:qFormat/>
    <w:rsid w:val="00553B59"/>
    <w:pPr>
      <w:spacing w:before="120" w:line="360" w:lineRule="auto"/>
      <w:ind w:left="720" w:hanging="720"/>
      <w:contextualSpacing/>
    </w:pPr>
  </w:style>
  <w:style w:type="paragraph" w:customStyle="1" w:styleId="Subjectcodes">
    <w:name w:val="Subject codes"/>
    <w:basedOn w:val="Keywords"/>
    <w:next w:val="Paragraph"/>
    <w:qFormat/>
    <w:rsid w:val="00553B59"/>
  </w:style>
  <w:style w:type="paragraph" w:customStyle="1" w:styleId="Bulletedlist">
    <w:name w:val="Bulleted list"/>
    <w:basedOn w:val="Paragraph"/>
    <w:next w:val="Paragraph"/>
    <w:qFormat/>
    <w:rsid w:val="00553B59"/>
    <w:pPr>
      <w:widowControl/>
      <w:numPr>
        <w:numId w:val="2"/>
      </w:numPr>
      <w:spacing w:after="240"/>
      <w:contextualSpacing/>
    </w:pPr>
  </w:style>
  <w:style w:type="paragraph" w:styleId="FootnoteText">
    <w:name w:val="footnote text"/>
    <w:basedOn w:val="Normal"/>
    <w:link w:val="FootnoteTextChar"/>
    <w:autoRedefine/>
    <w:rsid w:val="00553B59"/>
    <w:pPr>
      <w:ind w:left="284" w:hanging="284"/>
    </w:pPr>
    <w:rPr>
      <w:sz w:val="22"/>
      <w:szCs w:val="20"/>
    </w:rPr>
  </w:style>
  <w:style w:type="character" w:customStyle="1" w:styleId="FootnoteTextChar">
    <w:name w:val="Footnote Text Char"/>
    <w:basedOn w:val="DefaultParagraphFont"/>
    <w:link w:val="FootnoteText"/>
    <w:rsid w:val="00553B59"/>
    <w:rPr>
      <w:rFonts w:ascii="Times New Roman" w:eastAsia="Times New Roman" w:hAnsi="Times New Roman" w:cs="Times New Roman"/>
      <w:noProof/>
      <w:szCs w:val="20"/>
      <w:lang w:eastAsia="en-GB"/>
    </w:rPr>
  </w:style>
  <w:style w:type="character" w:styleId="FootnoteReference">
    <w:name w:val="footnote reference"/>
    <w:basedOn w:val="DefaultParagraphFont"/>
    <w:rsid w:val="00553B59"/>
    <w:rPr>
      <w:vertAlign w:val="superscript"/>
    </w:rPr>
  </w:style>
  <w:style w:type="paragraph" w:styleId="EndnoteText">
    <w:name w:val="endnote text"/>
    <w:basedOn w:val="Normal"/>
    <w:link w:val="EndnoteTextChar"/>
    <w:autoRedefine/>
    <w:rsid w:val="00553B59"/>
    <w:pPr>
      <w:ind w:left="284" w:hanging="284"/>
    </w:pPr>
    <w:rPr>
      <w:sz w:val="22"/>
      <w:szCs w:val="20"/>
    </w:rPr>
  </w:style>
  <w:style w:type="character" w:customStyle="1" w:styleId="EndnoteTextChar">
    <w:name w:val="Endnote Text Char"/>
    <w:basedOn w:val="DefaultParagraphFont"/>
    <w:link w:val="EndnoteText"/>
    <w:rsid w:val="00553B59"/>
    <w:rPr>
      <w:rFonts w:ascii="Times New Roman" w:eastAsia="Times New Roman" w:hAnsi="Times New Roman" w:cs="Times New Roman"/>
      <w:noProof/>
      <w:szCs w:val="20"/>
      <w:lang w:eastAsia="en-GB"/>
    </w:rPr>
  </w:style>
  <w:style w:type="character" w:styleId="EndnoteReference">
    <w:name w:val="endnote reference"/>
    <w:basedOn w:val="DefaultParagraphFont"/>
    <w:rsid w:val="00553B59"/>
    <w:rPr>
      <w:vertAlign w:val="superscript"/>
    </w:rPr>
  </w:style>
  <w:style w:type="paragraph" w:styleId="Header">
    <w:name w:val="header"/>
    <w:basedOn w:val="Normal"/>
    <w:link w:val="HeaderChar"/>
    <w:rsid w:val="00553B59"/>
    <w:pPr>
      <w:tabs>
        <w:tab w:val="center" w:pos="4320"/>
        <w:tab w:val="right" w:pos="8640"/>
      </w:tabs>
      <w:spacing w:after="120" w:line="240" w:lineRule="auto"/>
      <w:contextualSpacing/>
    </w:pPr>
  </w:style>
  <w:style w:type="character" w:customStyle="1" w:styleId="HeaderChar">
    <w:name w:val="Header Char"/>
    <w:basedOn w:val="DefaultParagraphFont"/>
    <w:link w:val="Header"/>
    <w:rsid w:val="00553B59"/>
    <w:rPr>
      <w:rFonts w:ascii="Times New Roman" w:eastAsia="Times New Roman" w:hAnsi="Times New Roman" w:cs="Times New Roman"/>
      <w:noProof/>
      <w:sz w:val="24"/>
      <w:szCs w:val="24"/>
      <w:lang w:eastAsia="en-GB"/>
    </w:rPr>
  </w:style>
  <w:style w:type="paragraph" w:styleId="Footer">
    <w:name w:val="footer"/>
    <w:basedOn w:val="Normal"/>
    <w:link w:val="FooterChar"/>
    <w:rsid w:val="00553B59"/>
    <w:pPr>
      <w:tabs>
        <w:tab w:val="center" w:pos="4320"/>
        <w:tab w:val="right" w:pos="8640"/>
      </w:tabs>
      <w:spacing w:before="240" w:line="240" w:lineRule="auto"/>
      <w:contextualSpacing/>
    </w:pPr>
  </w:style>
  <w:style w:type="character" w:customStyle="1" w:styleId="FooterChar">
    <w:name w:val="Footer Char"/>
    <w:basedOn w:val="DefaultParagraphFont"/>
    <w:link w:val="Footer"/>
    <w:rsid w:val="00553B59"/>
    <w:rPr>
      <w:rFonts w:ascii="Times New Roman" w:eastAsia="Times New Roman" w:hAnsi="Times New Roman" w:cs="Times New Roman"/>
      <w:noProof/>
      <w:sz w:val="24"/>
      <w:szCs w:val="24"/>
      <w:lang w:eastAsia="en-GB"/>
    </w:rPr>
  </w:style>
  <w:style w:type="paragraph" w:customStyle="1" w:styleId="Heading4Paragraph">
    <w:name w:val="Heading 4 + Paragraph"/>
    <w:basedOn w:val="Paragraph"/>
    <w:next w:val="Newparagraph"/>
    <w:qFormat/>
    <w:rsid w:val="00553B59"/>
    <w:pPr>
      <w:widowControl/>
      <w:spacing w:before="360"/>
    </w:pPr>
  </w:style>
  <w:style w:type="paragraph" w:styleId="Title">
    <w:name w:val="Title"/>
    <w:basedOn w:val="Normal"/>
    <w:next w:val="Normal"/>
    <w:link w:val="TitleChar"/>
    <w:uiPriority w:val="10"/>
    <w:qFormat/>
    <w:rsid w:val="00553B59"/>
    <w:pPr>
      <w:tabs>
        <w:tab w:val="left" w:pos="1134"/>
      </w:tabs>
      <w:suppressAutoHyphens/>
      <w:spacing w:line="240" w:lineRule="auto"/>
      <w:jc w:val="center"/>
      <w:outlineLvl w:val="0"/>
    </w:pPr>
    <w:rPr>
      <w:rFonts w:eastAsia="SimSun"/>
      <w:b/>
      <w:bCs/>
      <w:kern w:val="28"/>
      <w:lang w:eastAsia="en-US"/>
    </w:rPr>
  </w:style>
  <w:style w:type="character" w:customStyle="1" w:styleId="TitleChar">
    <w:name w:val="Title Char"/>
    <w:basedOn w:val="DefaultParagraphFont"/>
    <w:link w:val="Title"/>
    <w:uiPriority w:val="10"/>
    <w:rsid w:val="00553B59"/>
    <w:rPr>
      <w:rFonts w:ascii="Times New Roman" w:eastAsia="SimSun" w:hAnsi="Times New Roman" w:cs="Times New Roman"/>
      <w:b/>
      <w:bCs/>
      <w:noProof/>
      <w:kern w:val="28"/>
      <w:sz w:val="24"/>
      <w:szCs w:val="24"/>
      <w:lang w:eastAsia="en-US"/>
    </w:rPr>
  </w:style>
  <w:style w:type="character" w:styleId="Hyperlink">
    <w:name w:val="Hyperlink"/>
    <w:basedOn w:val="DefaultParagraphFont"/>
    <w:uiPriority w:val="99"/>
    <w:unhideWhenUsed/>
    <w:rsid w:val="00553B59"/>
    <w:rPr>
      <w:color w:val="0563C1" w:themeColor="hyperlink"/>
      <w:u w:val="single"/>
    </w:rPr>
  </w:style>
  <w:style w:type="paragraph" w:customStyle="1" w:styleId="Abstracttext">
    <w:name w:val="Abstract text"/>
    <w:basedOn w:val="Normal"/>
    <w:autoRedefine/>
    <w:rsid w:val="00553B59"/>
    <w:pPr>
      <w:tabs>
        <w:tab w:val="left" w:pos="1134"/>
      </w:tabs>
      <w:suppressAutoHyphens/>
      <w:spacing w:line="240" w:lineRule="auto"/>
      <w:jc w:val="both"/>
    </w:pPr>
    <w:rPr>
      <w:rFonts w:eastAsia="SimSun"/>
      <w:sz w:val="18"/>
      <w:szCs w:val="20"/>
      <w:lang w:eastAsia="en-US"/>
    </w:rPr>
  </w:style>
  <w:style w:type="character" w:customStyle="1" w:styleId="Heading5Char">
    <w:name w:val="Heading 5 Char"/>
    <w:basedOn w:val="DefaultParagraphFont"/>
    <w:link w:val="Heading5"/>
    <w:rsid w:val="00553B59"/>
    <w:rPr>
      <w:rFonts w:ascii="Arial" w:eastAsia="SimSun" w:hAnsi="Arial" w:cs="Times New Roman"/>
      <w:noProof/>
      <w:szCs w:val="20"/>
      <w:lang w:eastAsia="en-US"/>
    </w:rPr>
  </w:style>
  <w:style w:type="character" w:customStyle="1" w:styleId="Heading6Char">
    <w:name w:val="Heading 6 Char"/>
    <w:basedOn w:val="DefaultParagraphFont"/>
    <w:link w:val="Heading6"/>
    <w:rsid w:val="00553B59"/>
    <w:rPr>
      <w:rFonts w:ascii="Arial" w:eastAsia="SimSun" w:hAnsi="Arial" w:cs="Times New Roman"/>
      <w:i/>
      <w:noProof/>
      <w:szCs w:val="20"/>
      <w:lang w:eastAsia="en-US"/>
    </w:rPr>
  </w:style>
  <w:style w:type="character" w:customStyle="1" w:styleId="Heading7Char">
    <w:name w:val="Heading 7 Char"/>
    <w:basedOn w:val="DefaultParagraphFont"/>
    <w:link w:val="Heading7"/>
    <w:rsid w:val="00553B59"/>
    <w:rPr>
      <w:rFonts w:ascii="Arial" w:eastAsia="SimSun" w:hAnsi="Arial" w:cs="Times New Roman"/>
      <w:noProof/>
      <w:sz w:val="20"/>
      <w:szCs w:val="20"/>
      <w:lang w:eastAsia="en-US"/>
    </w:rPr>
  </w:style>
  <w:style w:type="character" w:customStyle="1" w:styleId="Heading8Char">
    <w:name w:val="Heading 8 Char"/>
    <w:basedOn w:val="DefaultParagraphFont"/>
    <w:link w:val="Heading8"/>
    <w:rsid w:val="00553B59"/>
    <w:rPr>
      <w:rFonts w:ascii="Arial" w:eastAsia="SimSun" w:hAnsi="Arial" w:cs="Times New Roman"/>
      <w:i/>
      <w:noProof/>
      <w:sz w:val="20"/>
      <w:szCs w:val="20"/>
      <w:lang w:eastAsia="en-US"/>
    </w:rPr>
  </w:style>
  <w:style w:type="character" w:customStyle="1" w:styleId="Heading9Char">
    <w:name w:val="Heading 9 Char"/>
    <w:basedOn w:val="DefaultParagraphFont"/>
    <w:link w:val="Heading9"/>
    <w:rsid w:val="00553B59"/>
    <w:rPr>
      <w:rFonts w:ascii="Arial" w:eastAsia="SimSun" w:hAnsi="Arial" w:cs="Times New Roman"/>
      <w:i/>
      <w:noProof/>
      <w:sz w:val="18"/>
      <w:szCs w:val="20"/>
      <w:lang w:eastAsia="en-US"/>
    </w:rPr>
  </w:style>
  <w:style w:type="paragraph" w:customStyle="1" w:styleId="MTDisplayEquation">
    <w:name w:val="MTDisplayEquation"/>
    <w:basedOn w:val="Normal"/>
    <w:next w:val="Normal"/>
    <w:link w:val="MTDisplayEquationChar"/>
    <w:rsid w:val="00553B59"/>
    <w:pPr>
      <w:tabs>
        <w:tab w:val="center" w:pos="2320"/>
        <w:tab w:val="right" w:pos="4640"/>
      </w:tabs>
      <w:suppressAutoHyphens/>
      <w:spacing w:line="240" w:lineRule="auto"/>
      <w:jc w:val="center"/>
    </w:pPr>
    <w:rPr>
      <w:rFonts w:eastAsia="SimSun"/>
      <w:sz w:val="18"/>
      <w:szCs w:val="20"/>
      <w:lang w:eastAsia="en-US"/>
    </w:rPr>
  </w:style>
  <w:style w:type="character" w:customStyle="1" w:styleId="MTDisplayEquationChar">
    <w:name w:val="MTDisplayEquation Char"/>
    <w:link w:val="MTDisplayEquation"/>
    <w:rsid w:val="00553B59"/>
    <w:rPr>
      <w:rFonts w:ascii="Times New Roman" w:eastAsia="SimSun" w:hAnsi="Times New Roman" w:cs="Times New Roman"/>
      <w:noProof/>
      <w:sz w:val="18"/>
      <w:szCs w:val="20"/>
      <w:lang w:eastAsia="en-US"/>
    </w:rPr>
  </w:style>
  <w:style w:type="character" w:styleId="CommentReference">
    <w:name w:val="annotation reference"/>
    <w:uiPriority w:val="99"/>
    <w:semiHidden/>
    <w:unhideWhenUsed/>
    <w:rsid w:val="00553B59"/>
    <w:rPr>
      <w:sz w:val="16"/>
      <w:szCs w:val="16"/>
    </w:rPr>
  </w:style>
  <w:style w:type="paragraph" w:styleId="CommentText">
    <w:name w:val="annotation text"/>
    <w:basedOn w:val="Normal"/>
    <w:link w:val="CommentTextChar"/>
    <w:uiPriority w:val="99"/>
    <w:unhideWhenUsed/>
    <w:rsid w:val="00553B59"/>
    <w:pPr>
      <w:tabs>
        <w:tab w:val="left" w:pos="1134"/>
      </w:tabs>
      <w:suppressAutoHyphens/>
      <w:spacing w:line="240" w:lineRule="auto"/>
      <w:jc w:val="both"/>
    </w:pPr>
    <w:rPr>
      <w:rFonts w:eastAsia="SimSun"/>
      <w:sz w:val="20"/>
      <w:szCs w:val="20"/>
      <w:lang w:eastAsia="en-US"/>
    </w:rPr>
  </w:style>
  <w:style w:type="character" w:customStyle="1" w:styleId="CommentTextChar">
    <w:name w:val="Comment Text Char"/>
    <w:basedOn w:val="DefaultParagraphFont"/>
    <w:link w:val="CommentText"/>
    <w:uiPriority w:val="99"/>
    <w:rsid w:val="00553B59"/>
    <w:rPr>
      <w:rFonts w:ascii="Times New Roman" w:eastAsia="SimSun" w:hAnsi="Times New Roman" w:cs="Times New Roman"/>
      <w:noProof/>
      <w:sz w:val="20"/>
      <w:szCs w:val="20"/>
      <w:lang w:eastAsia="en-US"/>
    </w:rPr>
  </w:style>
  <w:style w:type="paragraph" w:styleId="BalloonText">
    <w:name w:val="Balloon Text"/>
    <w:basedOn w:val="Normal"/>
    <w:link w:val="BalloonTextChar"/>
    <w:uiPriority w:val="99"/>
    <w:semiHidden/>
    <w:unhideWhenUsed/>
    <w:rsid w:val="00553B5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B59"/>
    <w:rPr>
      <w:rFonts w:ascii="Segoe UI" w:eastAsia="Times New Roman" w:hAnsi="Segoe UI" w:cs="Segoe UI"/>
      <w:noProof/>
      <w:sz w:val="18"/>
      <w:szCs w:val="18"/>
      <w:lang w:eastAsia="en-GB"/>
    </w:rPr>
  </w:style>
  <w:style w:type="paragraph" w:customStyle="1" w:styleId="FigTablecaptionwithoneline">
    <w:name w:val="Fig./Table caption with one line"/>
    <w:basedOn w:val="Normal"/>
    <w:autoRedefine/>
    <w:rsid w:val="00553B59"/>
    <w:pPr>
      <w:tabs>
        <w:tab w:val="left" w:pos="822"/>
        <w:tab w:val="left" w:pos="1134"/>
      </w:tabs>
      <w:suppressAutoHyphens/>
      <w:spacing w:before="60" w:after="60" w:line="276" w:lineRule="auto"/>
      <w:jc w:val="center"/>
    </w:pPr>
    <w:rPr>
      <w:rFonts w:eastAsia="SimSun"/>
      <w:sz w:val="18"/>
      <w:szCs w:val="20"/>
      <w:lang w:eastAsia="en-US"/>
    </w:rPr>
  </w:style>
  <w:style w:type="paragraph" w:styleId="NormalWeb">
    <w:name w:val="Normal (Web)"/>
    <w:basedOn w:val="Normal"/>
    <w:uiPriority w:val="99"/>
    <w:unhideWhenUsed/>
    <w:rsid w:val="00553B59"/>
    <w:pPr>
      <w:spacing w:before="100" w:beforeAutospacing="1" w:after="100" w:afterAutospacing="1" w:line="240" w:lineRule="auto"/>
    </w:pPr>
    <w:rPr>
      <w:rFonts w:eastAsia="SimSun"/>
      <w:lang w:eastAsia="zh-CN"/>
    </w:rPr>
  </w:style>
  <w:style w:type="paragraph" w:styleId="Caption">
    <w:name w:val="caption"/>
    <w:basedOn w:val="Normal"/>
    <w:next w:val="Normal"/>
    <w:qFormat/>
    <w:rsid w:val="00553B59"/>
    <w:pPr>
      <w:tabs>
        <w:tab w:val="left" w:pos="1134"/>
      </w:tabs>
      <w:suppressAutoHyphens/>
      <w:spacing w:line="240" w:lineRule="auto"/>
      <w:jc w:val="center"/>
    </w:pPr>
    <w:rPr>
      <w:rFonts w:eastAsia="SimSun"/>
      <w:bCs/>
      <w:sz w:val="16"/>
      <w:szCs w:val="20"/>
      <w:lang w:eastAsia="en-US"/>
    </w:rPr>
  </w:style>
  <w:style w:type="character" w:styleId="PlaceholderText">
    <w:name w:val="Placeholder Text"/>
    <w:basedOn w:val="DefaultParagraphFont"/>
    <w:uiPriority w:val="99"/>
    <w:rsid w:val="00553B59"/>
    <w:rPr>
      <w:color w:val="808080"/>
    </w:rPr>
  </w:style>
  <w:style w:type="table" w:styleId="TableGrid">
    <w:name w:val="Table Grid"/>
    <w:basedOn w:val="TableNormal"/>
    <w:uiPriority w:val="39"/>
    <w:rsid w:val="00553B59"/>
    <w:pPr>
      <w:spacing w:after="0" w:line="240" w:lineRule="auto"/>
    </w:pPr>
    <w:rPr>
      <w:rFonts w:ascii="Times" w:eastAsia="SimSun" w:hAnsi="Time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Normal"/>
    <w:link w:val="EquationChar"/>
    <w:qFormat/>
    <w:rsid w:val="00553B59"/>
    <w:pPr>
      <w:tabs>
        <w:tab w:val="right" w:pos="1134"/>
      </w:tabs>
      <w:suppressAutoHyphens/>
      <w:adjustRightInd w:val="0"/>
      <w:snapToGrid w:val="0"/>
      <w:spacing w:line="240" w:lineRule="auto"/>
      <w:jc w:val="center"/>
      <w:textAlignment w:val="center"/>
    </w:pPr>
    <w:rPr>
      <w:rFonts w:ascii="Cambria Math" w:eastAsia="SimSun" w:hAnsi="Cambria Math"/>
      <w:i/>
      <w:lang w:eastAsia="en-US"/>
    </w:rPr>
  </w:style>
  <w:style w:type="character" w:customStyle="1" w:styleId="EquationChar">
    <w:name w:val="Equation Char"/>
    <w:basedOn w:val="DefaultParagraphFont"/>
    <w:link w:val="Equation"/>
    <w:rsid w:val="00553B59"/>
    <w:rPr>
      <w:rFonts w:ascii="Cambria Math" w:eastAsia="SimSun" w:hAnsi="Cambria Math" w:cs="Times New Roman"/>
      <w:i/>
      <w:noProof/>
      <w:sz w:val="24"/>
      <w:szCs w:val="24"/>
      <w:lang w:eastAsia="en-US"/>
    </w:rPr>
  </w:style>
  <w:style w:type="paragraph" w:styleId="CommentSubject">
    <w:name w:val="annotation subject"/>
    <w:basedOn w:val="CommentText"/>
    <w:next w:val="CommentText"/>
    <w:link w:val="CommentSubjectChar"/>
    <w:uiPriority w:val="99"/>
    <w:semiHidden/>
    <w:unhideWhenUsed/>
    <w:rsid w:val="00553B59"/>
    <w:pPr>
      <w:tabs>
        <w:tab w:val="clear" w:pos="1134"/>
      </w:tabs>
      <w:suppressAutoHyphens w:val="0"/>
      <w:jc w:val="left"/>
    </w:pPr>
    <w:rPr>
      <w:rFonts w:eastAsia="Times New Roman"/>
      <w:b/>
      <w:bCs/>
      <w:lang w:eastAsia="en-GB"/>
    </w:rPr>
  </w:style>
  <w:style w:type="character" w:customStyle="1" w:styleId="CommentSubjectChar">
    <w:name w:val="Comment Subject Char"/>
    <w:basedOn w:val="CommentTextChar"/>
    <w:link w:val="CommentSubject"/>
    <w:uiPriority w:val="99"/>
    <w:semiHidden/>
    <w:rsid w:val="00553B59"/>
    <w:rPr>
      <w:rFonts w:ascii="Times New Roman" w:eastAsia="Times New Roman" w:hAnsi="Times New Roman" w:cs="Times New Roman"/>
      <w:b/>
      <w:bCs/>
      <w:noProof/>
      <w:sz w:val="20"/>
      <w:szCs w:val="20"/>
      <w:lang w:eastAsia="en-GB"/>
    </w:rPr>
  </w:style>
  <w:style w:type="table" w:customStyle="1" w:styleId="SanXianBiao">
    <w:name w:val="SanXianBiao"/>
    <w:basedOn w:val="TableNormal"/>
    <w:uiPriority w:val="99"/>
    <w:rsid w:val="00553B59"/>
    <w:pPr>
      <w:spacing w:after="0" w:line="240" w:lineRule="auto"/>
    </w:pPr>
    <w:tblPr>
      <w:tblBorders>
        <w:top w:val="single" w:sz="4" w:space="0" w:color="auto"/>
        <w:bottom w:val="single" w:sz="4" w:space="0" w:color="auto"/>
      </w:tblBorders>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styleId="PageNumber">
    <w:name w:val="page number"/>
    <w:basedOn w:val="DefaultParagraphFont"/>
    <w:uiPriority w:val="99"/>
    <w:semiHidden/>
    <w:unhideWhenUsed/>
    <w:rsid w:val="00553B59"/>
  </w:style>
  <w:style w:type="paragraph" w:styleId="ListParagraph">
    <w:name w:val="List Paragraph"/>
    <w:basedOn w:val="Normal"/>
    <w:uiPriority w:val="34"/>
    <w:qFormat/>
    <w:rsid w:val="00553B59"/>
    <w:pPr>
      <w:ind w:left="720"/>
      <w:contextualSpacing/>
    </w:pPr>
  </w:style>
  <w:style w:type="paragraph" w:styleId="DocumentMap">
    <w:name w:val="Document Map"/>
    <w:basedOn w:val="Normal"/>
    <w:link w:val="DocumentMapChar"/>
    <w:uiPriority w:val="99"/>
    <w:semiHidden/>
    <w:unhideWhenUsed/>
    <w:rsid w:val="00553B59"/>
    <w:pPr>
      <w:spacing w:line="240" w:lineRule="auto"/>
    </w:pPr>
  </w:style>
  <w:style w:type="character" w:customStyle="1" w:styleId="DocumentMapChar">
    <w:name w:val="Document Map Char"/>
    <w:basedOn w:val="DefaultParagraphFont"/>
    <w:link w:val="DocumentMap"/>
    <w:uiPriority w:val="99"/>
    <w:semiHidden/>
    <w:rsid w:val="00553B59"/>
    <w:rPr>
      <w:rFonts w:ascii="Times New Roman" w:eastAsia="Times New Roman" w:hAnsi="Times New Roman" w:cs="Times New Roman"/>
      <w:noProof/>
      <w:sz w:val="24"/>
      <w:szCs w:val="24"/>
      <w:lang w:eastAsia="en-GB"/>
    </w:rPr>
  </w:style>
  <w:style w:type="paragraph" w:styleId="Revision">
    <w:name w:val="Revision"/>
    <w:hidden/>
    <w:uiPriority w:val="99"/>
    <w:semiHidden/>
    <w:rsid w:val="00553B59"/>
    <w:pPr>
      <w:spacing w:after="0" w:line="240" w:lineRule="auto"/>
    </w:pPr>
    <w:rPr>
      <w:rFonts w:ascii="Times New Roman" w:eastAsia="Times New Roman" w:hAnsi="Times New Roman" w:cs="Times New Roman"/>
      <w:sz w:val="24"/>
      <w:szCs w:val="24"/>
      <w:lang w:eastAsia="en-GB"/>
    </w:rPr>
  </w:style>
  <w:style w:type="table" w:customStyle="1" w:styleId="TableGrid1">
    <w:name w:val="Table Grid1"/>
    <w:basedOn w:val="TableNormal"/>
    <w:next w:val="TableGrid"/>
    <w:uiPriority w:val="59"/>
    <w:rsid w:val="00553B59"/>
    <w:pPr>
      <w:spacing w:after="0" w:line="240" w:lineRule="auto"/>
    </w:pPr>
    <w:rPr>
      <w:rFonts w:ascii="Times" w:eastAsia="SimSun" w:hAnsi="Time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03746F"/>
  </w:style>
  <w:style w:type="character" w:customStyle="1" w:styleId="DateChar">
    <w:name w:val="Date Char"/>
    <w:basedOn w:val="DefaultParagraphFont"/>
    <w:link w:val="Date"/>
    <w:uiPriority w:val="99"/>
    <w:semiHidden/>
    <w:rsid w:val="0003746F"/>
    <w:rPr>
      <w:rFonts w:ascii="Times New Roman" w:eastAsia="Times New Roman" w:hAnsi="Times New Roman" w:cs="Times New Roman"/>
      <w:noProof/>
      <w:sz w:val="24"/>
      <w:szCs w:val="24"/>
      <w:lang w:eastAsia="en-GB"/>
    </w:rPr>
  </w:style>
  <w:style w:type="paragraph" w:styleId="HTMLPreformatted">
    <w:name w:val="HTML Preformatted"/>
    <w:basedOn w:val="Normal"/>
    <w:link w:val="HTMLPreformattedChar"/>
    <w:uiPriority w:val="99"/>
    <w:unhideWhenUsed/>
    <w:rsid w:val="00EF5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noProof w:val="0"/>
      <w:sz w:val="20"/>
      <w:szCs w:val="20"/>
      <w:lang w:eastAsia="zh-CN"/>
    </w:rPr>
  </w:style>
  <w:style w:type="character" w:customStyle="1" w:styleId="HTMLPreformattedChar">
    <w:name w:val="HTML Preformatted Char"/>
    <w:basedOn w:val="DefaultParagraphFont"/>
    <w:link w:val="HTMLPreformatted"/>
    <w:uiPriority w:val="99"/>
    <w:rsid w:val="00EF5F3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00C7"/>
    <w:rPr>
      <w:color w:val="605E5C"/>
      <w:shd w:val="clear" w:color="auto" w:fill="E1DFDD"/>
    </w:rPr>
  </w:style>
  <w:style w:type="character" w:customStyle="1" w:styleId="y2iqfc">
    <w:name w:val="y2iqfc"/>
    <w:basedOn w:val="DefaultParagraphFont"/>
    <w:rsid w:val="00D038AE"/>
  </w:style>
  <w:style w:type="paragraph" w:customStyle="1" w:styleId="pf0">
    <w:name w:val="pf0"/>
    <w:basedOn w:val="Normal"/>
    <w:rsid w:val="00346323"/>
    <w:pPr>
      <w:spacing w:before="100" w:beforeAutospacing="1" w:after="100" w:afterAutospacing="1" w:line="240" w:lineRule="auto"/>
    </w:pPr>
    <w:rPr>
      <w:noProof w:val="0"/>
      <w:lang w:eastAsia="zh-CN"/>
    </w:rPr>
  </w:style>
  <w:style w:type="character" w:customStyle="1" w:styleId="cf01">
    <w:name w:val="cf01"/>
    <w:basedOn w:val="DefaultParagraphFont"/>
    <w:rsid w:val="00346323"/>
    <w:rPr>
      <w:rFonts w:ascii="Segoe UI" w:hAnsi="Segoe UI" w:cs="Segoe UI" w:hint="default"/>
      <w:sz w:val="18"/>
      <w:szCs w:val="18"/>
    </w:rPr>
  </w:style>
  <w:style w:type="character" w:customStyle="1" w:styleId="mord">
    <w:name w:val="mord"/>
    <w:basedOn w:val="DefaultParagraphFont"/>
    <w:rsid w:val="005B7B5D"/>
  </w:style>
  <w:style w:type="character" w:customStyle="1" w:styleId="mrel">
    <w:name w:val="mrel"/>
    <w:basedOn w:val="DefaultParagraphFont"/>
    <w:rsid w:val="005B7B5D"/>
  </w:style>
  <w:style w:type="character" w:customStyle="1" w:styleId="mop">
    <w:name w:val="mop"/>
    <w:basedOn w:val="DefaultParagraphFont"/>
    <w:rsid w:val="005B7B5D"/>
  </w:style>
  <w:style w:type="character" w:customStyle="1" w:styleId="mopen">
    <w:name w:val="mopen"/>
    <w:basedOn w:val="DefaultParagraphFont"/>
    <w:rsid w:val="005B7B5D"/>
  </w:style>
  <w:style w:type="character" w:customStyle="1" w:styleId="vlist-s">
    <w:name w:val="vlist-s"/>
    <w:basedOn w:val="DefaultParagraphFont"/>
    <w:rsid w:val="005B7B5D"/>
  </w:style>
  <w:style w:type="character" w:customStyle="1" w:styleId="mclose">
    <w:name w:val="mclose"/>
    <w:basedOn w:val="DefaultParagraphFont"/>
    <w:rsid w:val="005B7B5D"/>
  </w:style>
  <w:style w:type="character" w:customStyle="1" w:styleId="mbin">
    <w:name w:val="mbin"/>
    <w:basedOn w:val="DefaultParagraphFont"/>
    <w:rsid w:val="005B7B5D"/>
  </w:style>
  <w:style w:type="character" w:styleId="FollowedHyperlink">
    <w:name w:val="FollowedHyperlink"/>
    <w:basedOn w:val="DefaultParagraphFont"/>
    <w:uiPriority w:val="99"/>
    <w:semiHidden/>
    <w:unhideWhenUsed/>
    <w:rsid w:val="00AC72E9"/>
    <w:rPr>
      <w:color w:val="954F72" w:themeColor="followedHyperlink"/>
      <w:u w:val="single"/>
    </w:rPr>
  </w:style>
  <w:style w:type="character" w:styleId="Emphasis">
    <w:name w:val="Emphasis"/>
    <w:basedOn w:val="DefaultParagraphFont"/>
    <w:uiPriority w:val="20"/>
    <w:qFormat/>
    <w:rsid w:val="00C457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97">
      <w:bodyDiv w:val="1"/>
      <w:marLeft w:val="0"/>
      <w:marRight w:val="0"/>
      <w:marTop w:val="0"/>
      <w:marBottom w:val="0"/>
      <w:divBdr>
        <w:top w:val="none" w:sz="0" w:space="0" w:color="auto"/>
        <w:left w:val="none" w:sz="0" w:space="0" w:color="auto"/>
        <w:bottom w:val="none" w:sz="0" w:space="0" w:color="auto"/>
        <w:right w:val="none" w:sz="0" w:space="0" w:color="auto"/>
      </w:divBdr>
      <w:divsChild>
        <w:div w:id="247272840">
          <w:marLeft w:val="0"/>
          <w:marRight w:val="0"/>
          <w:marTop w:val="0"/>
          <w:marBottom w:val="0"/>
          <w:divBdr>
            <w:top w:val="none" w:sz="0" w:space="0" w:color="auto"/>
            <w:left w:val="none" w:sz="0" w:space="0" w:color="auto"/>
            <w:bottom w:val="none" w:sz="0" w:space="0" w:color="auto"/>
            <w:right w:val="none" w:sz="0" w:space="0" w:color="auto"/>
          </w:divBdr>
        </w:div>
      </w:divsChild>
    </w:div>
    <w:div w:id="19205550">
      <w:bodyDiv w:val="1"/>
      <w:marLeft w:val="0"/>
      <w:marRight w:val="0"/>
      <w:marTop w:val="0"/>
      <w:marBottom w:val="0"/>
      <w:divBdr>
        <w:top w:val="none" w:sz="0" w:space="0" w:color="auto"/>
        <w:left w:val="none" w:sz="0" w:space="0" w:color="auto"/>
        <w:bottom w:val="none" w:sz="0" w:space="0" w:color="auto"/>
        <w:right w:val="none" w:sz="0" w:space="0" w:color="auto"/>
      </w:divBdr>
    </w:div>
    <w:div w:id="26374920">
      <w:bodyDiv w:val="1"/>
      <w:marLeft w:val="0"/>
      <w:marRight w:val="0"/>
      <w:marTop w:val="0"/>
      <w:marBottom w:val="0"/>
      <w:divBdr>
        <w:top w:val="none" w:sz="0" w:space="0" w:color="auto"/>
        <w:left w:val="none" w:sz="0" w:space="0" w:color="auto"/>
        <w:bottom w:val="none" w:sz="0" w:space="0" w:color="auto"/>
        <w:right w:val="none" w:sz="0" w:space="0" w:color="auto"/>
      </w:divBdr>
      <w:divsChild>
        <w:div w:id="662314480">
          <w:marLeft w:val="0"/>
          <w:marRight w:val="0"/>
          <w:marTop w:val="0"/>
          <w:marBottom w:val="0"/>
          <w:divBdr>
            <w:top w:val="none" w:sz="0" w:space="0" w:color="auto"/>
            <w:left w:val="none" w:sz="0" w:space="0" w:color="auto"/>
            <w:bottom w:val="none" w:sz="0" w:space="0" w:color="auto"/>
            <w:right w:val="none" w:sz="0" w:space="0" w:color="auto"/>
          </w:divBdr>
          <w:divsChild>
            <w:div w:id="16034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1325">
      <w:bodyDiv w:val="1"/>
      <w:marLeft w:val="0"/>
      <w:marRight w:val="0"/>
      <w:marTop w:val="0"/>
      <w:marBottom w:val="0"/>
      <w:divBdr>
        <w:top w:val="none" w:sz="0" w:space="0" w:color="auto"/>
        <w:left w:val="none" w:sz="0" w:space="0" w:color="auto"/>
        <w:bottom w:val="none" w:sz="0" w:space="0" w:color="auto"/>
        <w:right w:val="none" w:sz="0" w:space="0" w:color="auto"/>
      </w:divBdr>
      <w:divsChild>
        <w:div w:id="789399677">
          <w:marLeft w:val="0"/>
          <w:marRight w:val="0"/>
          <w:marTop w:val="0"/>
          <w:marBottom w:val="0"/>
          <w:divBdr>
            <w:top w:val="none" w:sz="0" w:space="0" w:color="auto"/>
            <w:left w:val="none" w:sz="0" w:space="0" w:color="auto"/>
            <w:bottom w:val="none" w:sz="0" w:space="0" w:color="auto"/>
            <w:right w:val="none" w:sz="0" w:space="0" w:color="auto"/>
          </w:divBdr>
          <w:divsChild>
            <w:div w:id="20407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4950">
      <w:bodyDiv w:val="1"/>
      <w:marLeft w:val="0"/>
      <w:marRight w:val="0"/>
      <w:marTop w:val="0"/>
      <w:marBottom w:val="0"/>
      <w:divBdr>
        <w:top w:val="none" w:sz="0" w:space="0" w:color="auto"/>
        <w:left w:val="none" w:sz="0" w:space="0" w:color="auto"/>
        <w:bottom w:val="none" w:sz="0" w:space="0" w:color="auto"/>
        <w:right w:val="none" w:sz="0" w:space="0" w:color="auto"/>
      </w:divBdr>
      <w:divsChild>
        <w:div w:id="364326865">
          <w:marLeft w:val="0"/>
          <w:marRight w:val="0"/>
          <w:marTop w:val="0"/>
          <w:marBottom w:val="0"/>
          <w:divBdr>
            <w:top w:val="none" w:sz="0" w:space="0" w:color="auto"/>
            <w:left w:val="none" w:sz="0" w:space="0" w:color="auto"/>
            <w:bottom w:val="none" w:sz="0" w:space="0" w:color="auto"/>
            <w:right w:val="none" w:sz="0" w:space="0" w:color="auto"/>
          </w:divBdr>
          <w:divsChild>
            <w:div w:id="6874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492">
      <w:bodyDiv w:val="1"/>
      <w:marLeft w:val="0"/>
      <w:marRight w:val="0"/>
      <w:marTop w:val="0"/>
      <w:marBottom w:val="0"/>
      <w:divBdr>
        <w:top w:val="none" w:sz="0" w:space="0" w:color="auto"/>
        <w:left w:val="none" w:sz="0" w:space="0" w:color="auto"/>
        <w:bottom w:val="none" w:sz="0" w:space="0" w:color="auto"/>
        <w:right w:val="none" w:sz="0" w:space="0" w:color="auto"/>
      </w:divBdr>
      <w:divsChild>
        <w:div w:id="1399356551">
          <w:marLeft w:val="0"/>
          <w:marRight w:val="0"/>
          <w:marTop w:val="0"/>
          <w:marBottom w:val="0"/>
          <w:divBdr>
            <w:top w:val="none" w:sz="0" w:space="0" w:color="auto"/>
            <w:left w:val="none" w:sz="0" w:space="0" w:color="auto"/>
            <w:bottom w:val="none" w:sz="0" w:space="0" w:color="auto"/>
            <w:right w:val="none" w:sz="0" w:space="0" w:color="auto"/>
          </w:divBdr>
          <w:divsChild>
            <w:div w:id="3622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8230">
      <w:bodyDiv w:val="1"/>
      <w:marLeft w:val="0"/>
      <w:marRight w:val="0"/>
      <w:marTop w:val="0"/>
      <w:marBottom w:val="0"/>
      <w:divBdr>
        <w:top w:val="none" w:sz="0" w:space="0" w:color="auto"/>
        <w:left w:val="none" w:sz="0" w:space="0" w:color="auto"/>
        <w:bottom w:val="none" w:sz="0" w:space="0" w:color="auto"/>
        <w:right w:val="none" w:sz="0" w:space="0" w:color="auto"/>
      </w:divBdr>
      <w:divsChild>
        <w:div w:id="1817723291">
          <w:marLeft w:val="0"/>
          <w:marRight w:val="0"/>
          <w:marTop w:val="0"/>
          <w:marBottom w:val="0"/>
          <w:divBdr>
            <w:top w:val="none" w:sz="0" w:space="0" w:color="auto"/>
            <w:left w:val="none" w:sz="0" w:space="0" w:color="auto"/>
            <w:bottom w:val="none" w:sz="0" w:space="0" w:color="auto"/>
            <w:right w:val="none" w:sz="0" w:space="0" w:color="auto"/>
          </w:divBdr>
          <w:divsChild>
            <w:div w:id="1307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8063">
      <w:bodyDiv w:val="1"/>
      <w:marLeft w:val="0"/>
      <w:marRight w:val="0"/>
      <w:marTop w:val="0"/>
      <w:marBottom w:val="0"/>
      <w:divBdr>
        <w:top w:val="none" w:sz="0" w:space="0" w:color="auto"/>
        <w:left w:val="none" w:sz="0" w:space="0" w:color="auto"/>
        <w:bottom w:val="none" w:sz="0" w:space="0" w:color="auto"/>
        <w:right w:val="none" w:sz="0" w:space="0" w:color="auto"/>
      </w:divBdr>
      <w:divsChild>
        <w:div w:id="1084306522">
          <w:marLeft w:val="0"/>
          <w:marRight w:val="0"/>
          <w:marTop w:val="0"/>
          <w:marBottom w:val="0"/>
          <w:divBdr>
            <w:top w:val="none" w:sz="0" w:space="0" w:color="auto"/>
            <w:left w:val="none" w:sz="0" w:space="0" w:color="auto"/>
            <w:bottom w:val="none" w:sz="0" w:space="0" w:color="auto"/>
            <w:right w:val="none" w:sz="0" w:space="0" w:color="auto"/>
          </w:divBdr>
          <w:divsChild>
            <w:div w:id="5336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3358">
      <w:bodyDiv w:val="1"/>
      <w:marLeft w:val="0"/>
      <w:marRight w:val="0"/>
      <w:marTop w:val="0"/>
      <w:marBottom w:val="0"/>
      <w:divBdr>
        <w:top w:val="none" w:sz="0" w:space="0" w:color="auto"/>
        <w:left w:val="none" w:sz="0" w:space="0" w:color="auto"/>
        <w:bottom w:val="none" w:sz="0" w:space="0" w:color="auto"/>
        <w:right w:val="none" w:sz="0" w:space="0" w:color="auto"/>
      </w:divBdr>
    </w:div>
    <w:div w:id="154300240">
      <w:bodyDiv w:val="1"/>
      <w:marLeft w:val="0"/>
      <w:marRight w:val="0"/>
      <w:marTop w:val="0"/>
      <w:marBottom w:val="0"/>
      <w:divBdr>
        <w:top w:val="none" w:sz="0" w:space="0" w:color="auto"/>
        <w:left w:val="none" w:sz="0" w:space="0" w:color="auto"/>
        <w:bottom w:val="none" w:sz="0" w:space="0" w:color="auto"/>
        <w:right w:val="none" w:sz="0" w:space="0" w:color="auto"/>
      </w:divBdr>
    </w:div>
    <w:div w:id="194315850">
      <w:bodyDiv w:val="1"/>
      <w:marLeft w:val="0"/>
      <w:marRight w:val="0"/>
      <w:marTop w:val="0"/>
      <w:marBottom w:val="0"/>
      <w:divBdr>
        <w:top w:val="none" w:sz="0" w:space="0" w:color="auto"/>
        <w:left w:val="none" w:sz="0" w:space="0" w:color="auto"/>
        <w:bottom w:val="none" w:sz="0" w:space="0" w:color="auto"/>
        <w:right w:val="none" w:sz="0" w:space="0" w:color="auto"/>
      </w:divBdr>
    </w:div>
    <w:div w:id="198863103">
      <w:bodyDiv w:val="1"/>
      <w:marLeft w:val="0"/>
      <w:marRight w:val="0"/>
      <w:marTop w:val="0"/>
      <w:marBottom w:val="0"/>
      <w:divBdr>
        <w:top w:val="none" w:sz="0" w:space="0" w:color="auto"/>
        <w:left w:val="none" w:sz="0" w:space="0" w:color="auto"/>
        <w:bottom w:val="none" w:sz="0" w:space="0" w:color="auto"/>
        <w:right w:val="none" w:sz="0" w:space="0" w:color="auto"/>
      </w:divBdr>
    </w:div>
    <w:div w:id="229190617">
      <w:bodyDiv w:val="1"/>
      <w:marLeft w:val="0"/>
      <w:marRight w:val="0"/>
      <w:marTop w:val="0"/>
      <w:marBottom w:val="0"/>
      <w:divBdr>
        <w:top w:val="none" w:sz="0" w:space="0" w:color="auto"/>
        <w:left w:val="none" w:sz="0" w:space="0" w:color="auto"/>
        <w:bottom w:val="none" w:sz="0" w:space="0" w:color="auto"/>
        <w:right w:val="none" w:sz="0" w:space="0" w:color="auto"/>
      </w:divBdr>
    </w:div>
    <w:div w:id="260141236">
      <w:bodyDiv w:val="1"/>
      <w:marLeft w:val="0"/>
      <w:marRight w:val="0"/>
      <w:marTop w:val="0"/>
      <w:marBottom w:val="0"/>
      <w:divBdr>
        <w:top w:val="none" w:sz="0" w:space="0" w:color="auto"/>
        <w:left w:val="none" w:sz="0" w:space="0" w:color="auto"/>
        <w:bottom w:val="none" w:sz="0" w:space="0" w:color="auto"/>
        <w:right w:val="none" w:sz="0" w:space="0" w:color="auto"/>
      </w:divBdr>
    </w:div>
    <w:div w:id="276983775">
      <w:bodyDiv w:val="1"/>
      <w:marLeft w:val="0"/>
      <w:marRight w:val="0"/>
      <w:marTop w:val="0"/>
      <w:marBottom w:val="0"/>
      <w:divBdr>
        <w:top w:val="none" w:sz="0" w:space="0" w:color="auto"/>
        <w:left w:val="none" w:sz="0" w:space="0" w:color="auto"/>
        <w:bottom w:val="none" w:sz="0" w:space="0" w:color="auto"/>
        <w:right w:val="none" w:sz="0" w:space="0" w:color="auto"/>
      </w:divBdr>
      <w:divsChild>
        <w:div w:id="490607571">
          <w:marLeft w:val="0"/>
          <w:marRight w:val="0"/>
          <w:marTop w:val="0"/>
          <w:marBottom w:val="0"/>
          <w:divBdr>
            <w:top w:val="none" w:sz="0" w:space="0" w:color="auto"/>
            <w:left w:val="none" w:sz="0" w:space="0" w:color="auto"/>
            <w:bottom w:val="none" w:sz="0" w:space="0" w:color="auto"/>
            <w:right w:val="none" w:sz="0" w:space="0" w:color="auto"/>
          </w:divBdr>
        </w:div>
      </w:divsChild>
    </w:div>
    <w:div w:id="280840463">
      <w:bodyDiv w:val="1"/>
      <w:marLeft w:val="0"/>
      <w:marRight w:val="0"/>
      <w:marTop w:val="0"/>
      <w:marBottom w:val="0"/>
      <w:divBdr>
        <w:top w:val="none" w:sz="0" w:space="0" w:color="auto"/>
        <w:left w:val="none" w:sz="0" w:space="0" w:color="auto"/>
        <w:bottom w:val="none" w:sz="0" w:space="0" w:color="auto"/>
        <w:right w:val="none" w:sz="0" w:space="0" w:color="auto"/>
      </w:divBdr>
    </w:div>
    <w:div w:id="289436054">
      <w:bodyDiv w:val="1"/>
      <w:marLeft w:val="0"/>
      <w:marRight w:val="0"/>
      <w:marTop w:val="0"/>
      <w:marBottom w:val="0"/>
      <w:divBdr>
        <w:top w:val="none" w:sz="0" w:space="0" w:color="auto"/>
        <w:left w:val="none" w:sz="0" w:space="0" w:color="auto"/>
        <w:bottom w:val="none" w:sz="0" w:space="0" w:color="auto"/>
        <w:right w:val="none" w:sz="0" w:space="0" w:color="auto"/>
      </w:divBdr>
    </w:div>
    <w:div w:id="306084263">
      <w:bodyDiv w:val="1"/>
      <w:marLeft w:val="0"/>
      <w:marRight w:val="0"/>
      <w:marTop w:val="0"/>
      <w:marBottom w:val="0"/>
      <w:divBdr>
        <w:top w:val="none" w:sz="0" w:space="0" w:color="auto"/>
        <w:left w:val="none" w:sz="0" w:space="0" w:color="auto"/>
        <w:bottom w:val="none" w:sz="0" w:space="0" w:color="auto"/>
        <w:right w:val="none" w:sz="0" w:space="0" w:color="auto"/>
      </w:divBdr>
      <w:divsChild>
        <w:div w:id="1821770809">
          <w:marLeft w:val="0"/>
          <w:marRight w:val="0"/>
          <w:marTop w:val="0"/>
          <w:marBottom w:val="0"/>
          <w:divBdr>
            <w:top w:val="none" w:sz="0" w:space="0" w:color="auto"/>
            <w:left w:val="none" w:sz="0" w:space="0" w:color="auto"/>
            <w:bottom w:val="none" w:sz="0" w:space="0" w:color="auto"/>
            <w:right w:val="none" w:sz="0" w:space="0" w:color="auto"/>
          </w:divBdr>
        </w:div>
      </w:divsChild>
    </w:div>
    <w:div w:id="314993722">
      <w:bodyDiv w:val="1"/>
      <w:marLeft w:val="0"/>
      <w:marRight w:val="0"/>
      <w:marTop w:val="0"/>
      <w:marBottom w:val="0"/>
      <w:divBdr>
        <w:top w:val="none" w:sz="0" w:space="0" w:color="auto"/>
        <w:left w:val="none" w:sz="0" w:space="0" w:color="auto"/>
        <w:bottom w:val="none" w:sz="0" w:space="0" w:color="auto"/>
        <w:right w:val="none" w:sz="0" w:space="0" w:color="auto"/>
      </w:divBdr>
    </w:div>
    <w:div w:id="316303069">
      <w:bodyDiv w:val="1"/>
      <w:marLeft w:val="0"/>
      <w:marRight w:val="0"/>
      <w:marTop w:val="0"/>
      <w:marBottom w:val="0"/>
      <w:divBdr>
        <w:top w:val="none" w:sz="0" w:space="0" w:color="auto"/>
        <w:left w:val="none" w:sz="0" w:space="0" w:color="auto"/>
        <w:bottom w:val="none" w:sz="0" w:space="0" w:color="auto"/>
        <w:right w:val="none" w:sz="0" w:space="0" w:color="auto"/>
      </w:divBdr>
    </w:div>
    <w:div w:id="321085630">
      <w:bodyDiv w:val="1"/>
      <w:marLeft w:val="0"/>
      <w:marRight w:val="0"/>
      <w:marTop w:val="0"/>
      <w:marBottom w:val="0"/>
      <w:divBdr>
        <w:top w:val="none" w:sz="0" w:space="0" w:color="auto"/>
        <w:left w:val="none" w:sz="0" w:space="0" w:color="auto"/>
        <w:bottom w:val="none" w:sz="0" w:space="0" w:color="auto"/>
        <w:right w:val="none" w:sz="0" w:space="0" w:color="auto"/>
      </w:divBdr>
      <w:divsChild>
        <w:div w:id="1155729629">
          <w:marLeft w:val="0"/>
          <w:marRight w:val="0"/>
          <w:marTop w:val="0"/>
          <w:marBottom w:val="0"/>
          <w:divBdr>
            <w:top w:val="none" w:sz="0" w:space="0" w:color="auto"/>
            <w:left w:val="none" w:sz="0" w:space="0" w:color="auto"/>
            <w:bottom w:val="none" w:sz="0" w:space="0" w:color="auto"/>
            <w:right w:val="none" w:sz="0" w:space="0" w:color="auto"/>
          </w:divBdr>
          <w:divsChild>
            <w:div w:id="21152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1711">
      <w:bodyDiv w:val="1"/>
      <w:marLeft w:val="0"/>
      <w:marRight w:val="0"/>
      <w:marTop w:val="0"/>
      <w:marBottom w:val="0"/>
      <w:divBdr>
        <w:top w:val="none" w:sz="0" w:space="0" w:color="auto"/>
        <w:left w:val="none" w:sz="0" w:space="0" w:color="auto"/>
        <w:bottom w:val="none" w:sz="0" w:space="0" w:color="auto"/>
        <w:right w:val="none" w:sz="0" w:space="0" w:color="auto"/>
      </w:divBdr>
    </w:div>
    <w:div w:id="343216522">
      <w:bodyDiv w:val="1"/>
      <w:marLeft w:val="0"/>
      <w:marRight w:val="0"/>
      <w:marTop w:val="0"/>
      <w:marBottom w:val="0"/>
      <w:divBdr>
        <w:top w:val="none" w:sz="0" w:space="0" w:color="auto"/>
        <w:left w:val="none" w:sz="0" w:space="0" w:color="auto"/>
        <w:bottom w:val="none" w:sz="0" w:space="0" w:color="auto"/>
        <w:right w:val="none" w:sz="0" w:space="0" w:color="auto"/>
      </w:divBdr>
    </w:div>
    <w:div w:id="366637370">
      <w:bodyDiv w:val="1"/>
      <w:marLeft w:val="0"/>
      <w:marRight w:val="0"/>
      <w:marTop w:val="0"/>
      <w:marBottom w:val="0"/>
      <w:divBdr>
        <w:top w:val="none" w:sz="0" w:space="0" w:color="auto"/>
        <w:left w:val="none" w:sz="0" w:space="0" w:color="auto"/>
        <w:bottom w:val="none" w:sz="0" w:space="0" w:color="auto"/>
        <w:right w:val="none" w:sz="0" w:space="0" w:color="auto"/>
      </w:divBdr>
    </w:div>
    <w:div w:id="392196617">
      <w:bodyDiv w:val="1"/>
      <w:marLeft w:val="0"/>
      <w:marRight w:val="0"/>
      <w:marTop w:val="0"/>
      <w:marBottom w:val="0"/>
      <w:divBdr>
        <w:top w:val="none" w:sz="0" w:space="0" w:color="auto"/>
        <w:left w:val="none" w:sz="0" w:space="0" w:color="auto"/>
        <w:bottom w:val="none" w:sz="0" w:space="0" w:color="auto"/>
        <w:right w:val="none" w:sz="0" w:space="0" w:color="auto"/>
      </w:divBdr>
    </w:div>
    <w:div w:id="403378590">
      <w:bodyDiv w:val="1"/>
      <w:marLeft w:val="0"/>
      <w:marRight w:val="0"/>
      <w:marTop w:val="0"/>
      <w:marBottom w:val="0"/>
      <w:divBdr>
        <w:top w:val="none" w:sz="0" w:space="0" w:color="auto"/>
        <w:left w:val="none" w:sz="0" w:space="0" w:color="auto"/>
        <w:bottom w:val="none" w:sz="0" w:space="0" w:color="auto"/>
        <w:right w:val="none" w:sz="0" w:space="0" w:color="auto"/>
      </w:divBdr>
    </w:div>
    <w:div w:id="409814410">
      <w:bodyDiv w:val="1"/>
      <w:marLeft w:val="0"/>
      <w:marRight w:val="0"/>
      <w:marTop w:val="0"/>
      <w:marBottom w:val="0"/>
      <w:divBdr>
        <w:top w:val="none" w:sz="0" w:space="0" w:color="auto"/>
        <w:left w:val="none" w:sz="0" w:space="0" w:color="auto"/>
        <w:bottom w:val="none" w:sz="0" w:space="0" w:color="auto"/>
        <w:right w:val="none" w:sz="0" w:space="0" w:color="auto"/>
      </w:divBdr>
    </w:div>
    <w:div w:id="411002801">
      <w:bodyDiv w:val="1"/>
      <w:marLeft w:val="0"/>
      <w:marRight w:val="0"/>
      <w:marTop w:val="0"/>
      <w:marBottom w:val="0"/>
      <w:divBdr>
        <w:top w:val="none" w:sz="0" w:space="0" w:color="auto"/>
        <w:left w:val="none" w:sz="0" w:space="0" w:color="auto"/>
        <w:bottom w:val="none" w:sz="0" w:space="0" w:color="auto"/>
        <w:right w:val="none" w:sz="0" w:space="0" w:color="auto"/>
      </w:divBdr>
    </w:div>
    <w:div w:id="415786311">
      <w:bodyDiv w:val="1"/>
      <w:marLeft w:val="0"/>
      <w:marRight w:val="0"/>
      <w:marTop w:val="0"/>
      <w:marBottom w:val="0"/>
      <w:divBdr>
        <w:top w:val="none" w:sz="0" w:space="0" w:color="auto"/>
        <w:left w:val="none" w:sz="0" w:space="0" w:color="auto"/>
        <w:bottom w:val="none" w:sz="0" w:space="0" w:color="auto"/>
        <w:right w:val="none" w:sz="0" w:space="0" w:color="auto"/>
      </w:divBdr>
    </w:div>
    <w:div w:id="423847831">
      <w:bodyDiv w:val="1"/>
      <w:marLeft w:val="0"/>
      <w:marRight w:val="0"/>
      <w:marTop w:val="0"/>
      <w:marBottom w:val="0"/>
      <w:divBdr>
        <w:top w:val="none" w:sz="0" w:space="0" w:color="auto"/>
        <w:left w:val="none" w:sz="0" w:space="0" w:color="auto"/>
        <w:bottom w:val="none" w:sz="0" w:space="0" w:color="auto"/>
        <w:right w:val="none" w:sz="0" w:space="0" w:color="auto"/>
      </w:divBdr>
      <w:divsChild>
        <w:div w:id="1606228240">
          <w:marLeft w:val="0"/>
          <w:marRight w:val="0"/>
          <w:marTop w:val="0"/>
          <w:marBottom w:val="0"/>
          <w:divBdr>
            <w:top w:val="none" w:sz="0" w:space="0" w:color="auto"/>
            <w:left w:val="none" w:sz="0" w:space="0" w:color="auto"/>
            <w:bottom w:val="none" w:sz="0" w:space="0" w:color="auto"/>
            <w:right w:val="none" w:sz="0" w:space="0" w:color="auto"/>
          </w:divBdr>
          <w:divsChild>
            <w:div w:id="10034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4136">
      <w:bodyDiv w:val="1"/>
      <w:marLeft w:val="0"/>
      <w:marRight w:val="0"/>
      <w:marTop w:val="0"/>
      <w:marBottom w:val="0"/>
      <w:divBdr>
        <w:top w:val="none" w:sz="0" w:space="0" w:color="auto"/>
        <w:left w:val="none" w:sz="0" w:space="0" w:color="auto"/>
        <w:bottom w:val="none" w:sz="0" w:space="0" w:color="auto"/>
        <w:right w:val="none" w:sz="0" w:space="0" w:color="auto"/>
      </w:divBdr>
    </w:div>
    <w:div w:id="456945877">
      <w:bodyDiv w:val="1"/>
      <w:marLeft w:val="0"/>
      <w:marRight w:val="0"/>
      <w:marTop w:val="0"/>
      <w:marBottom w:val="0"/>
      <w:divBdr>
        <w:top w:val="none" w:sz="0" w:space="0" w:color="auto"/>
        <w:left w:val="none" w:sz="0" w:space="0" w:color="auto"/>
        <w:bottom w:val="none" w:sz="0" w:space="0" w:color="auto"/>
        <w:right w:val="none" w:sz="0" w:space="0" w:color="auto"/>
      </w:divBdr>
    </w:div>
    <w:div w:id="465005526">
      <w:bodyDiv w:val="1"/>
      <w:marLeft w:val="0"/>
      <w:marRight w:val="0"/>
      <w:marTop w:val="0"/>
      <w:marBottom w:val="0"/>
      <w:divBdr>
        <w:top w:val="none" w:sz="0" w:space="0" w:color="auto"/>
        <w:left w:val="none" w:sz="0" w:space="0" w:color="auto"/>
        <w:bottom w:val="none" w:sz="0" w:space="0" w:color="auto"/>
        <w:right w:val="none" w:sz="0" w:space="0" w:color="auto"/>
      </w:divBdr>
    </w:div>
    <w:div w:id="468209696">
      <w:bodyDiv w:val="1"/>
      <w:marLeft w:val="0"/>
      <w:marRight w:val="0"/>
      <w:marTop w:val="0"/>
      <w:marBottom w:val="0"/>
      <w:divBdr>
        <w:top w:val="none" w:sz="0" w:space="0" w:color="auto"/>
        <w:left w:val="none" w:sz="0" w:space="0" w:color="auto"/>
        <w:bottom w:val="none" w:sz="0" w:space="0" w:color="auto"/>
        <w:right w:val="none" w:sz="0" w:space="0" w:color="auto"/>
      </w:divBdr>
    </w:div>
    <w:div w:id="476528947">
      <w:bodyDiv w:val="1"/>
      <w:marLeft w:val="0"/>
      <w:marRight w:val="0"/>
      <w:marTop w:val="0"/>
      <w:marBottom w:val="0"/>
      <w:divBdr>
        <w:top w:val="none" w:sz="0" w:space="0" w:color="auto"/>
        <w:left w:val="none" w:sz="0" w:space="0" w:color="auto"/>
        <w:bottom w:val="none" w:sz="0" w:space="0" w:color="auto"/>
        <w:right w:val="none" w:sz="0" w:space="0" w:color="auto"/>
      </w:divBdr>
    </w:div>
    <w:div w:id="476841993">
      <w:bodyDiv w:val="1"/>
      <w:marLeft w:val="0"/>
      <w:marRight w:val="0"/>
      <w:marTop w:val="0"/>
      <w:marBottom w:val="0"/>
      <w:divBdr>
        <w:top w:val="none" w:sz="0" w:space="0" w:color="auto"/>
        <w:left w:val="none" w:sz="0" w:space="0" w:color="auto"/>
        <w:bottom w:val="none" w:sz="0" w:space="0" w:color="auto"/>
        <w:right w:val="none" w:sz="0" w:space="0" w:color="auto"/>
      </w:divBdr>
      <w:divsChild>
        <w:div w:id="199510702">
          <w:marLeft w:val="0"/>
          <w:marRight w:val="0"/>
          <w:marTop w:val="0"/>
          <w:marBottom w:val="0"/>
          <w:divBdr>
            <w:top w:val="none" w:sz="0" w:space="0" w:color="auto"/>
            <w:left w:val="none" w:sz="0" w:space="0" w:color="auto"/>
            <w:bottom w:val="none" w:sz="0" w:space="0" w:color="auto"/>
            <w:right w:val="none" w:sz="0" w:space="0" w:color="auto"/>
          </w:divBdr>
          <w:divsChild>
            <w:div w:id="134336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6003">
      <w:bodyDiv w:val="1"/>
      <w:marLeft w:val="0"/>
      <w:marRight w:val="0"/>
      <w:marTop w:val="0"/>
      <w:marBottom w:val="0"/>
      <w:divBdr>
        <w:top w:val="none" w:sz="0" w:space="0" w:color="auto"/>
        <w:left w:val="none" w:sz="0" w:space="0" w:color="auto"/>
        <w:bottom w:val="none" w:sz="0" w:space="0" w:color="auto"/>
        <w:right w:val="none" w:sz="0" w:space="0" w:color="auto"/>
      </w:divBdr>
      <w:divsChild>
        <w:div w:id="2078817929">
          <w:marLeft w:val="0"/>
          <w:marRight w:val="0"/>
          <w:marTop w:val="0"/>
          <w:marBottom w:val="0"/>
          <w:divBdr>
            <w:top w:val="none" w:sz="0" w:space="0" w:color="auto"/>
            <w:left w:val="none" w:sz="0" w:space="0" w:color="auto"/>
            <w:bottom w:val="none" w:sz="0" w:space="0" w:color="auto"/>
            <w:right w:val="none" w:sz="0" w:space="0" w:color="auto"/>
          </w:divBdr>
          <w:divsChild>
            <w:div w:id="2017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5136">
      <w:bodyDiv w:val="1"/>
      <w:marLeft w:val="0"/>
      <w:marRight w:val="0"/>
      <w:marTop w:val="0"/>
      <w:marBottom w:val="0"/>
      <w:divBdr>
        <w:top w:val="none" w:sz="0" w:space="0" w:color="auto"/>
        <w:left w:val="none" w:sz="0" w:space="0" w:color="auto"/>
        <w:bottom w:val="none" w:sz="0" w:space="0" w:color="auto"/>
        <w:right w:val="none" w:sz="0" w:space="0" w:color="auto"/>
      </w:divBdr>
      <w:divsChild>
        <w:div w:id="1515920390">
          <w:marLeft w:val="0"/>
          <w:marRight w:val="0"/>
          <w:marTop w:val="0"/>
          <w:marBottom w:val="0"/>
          <w:divBdr>
            <w:top w:val="none" w:sz="0" w:space="0" w:color="auto"/>
            <w:left w:val="none" w:sz="0" w:space="0" w:color="auto"/>
            <w:bottom w:val="none" w:sz="0" w:space="0" w:color="auto"/>
            <w:right w:val="none" w:sz="0" w:space="0" w:color="auto"/>
          </w:divBdr>
          <w:divsChild>
            <w:div w:id="8793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2442">
      <w:bodyDiv w:val="1"/>
      <w:marLeft w:val="0"/>
      <w:marRight w:val="0"/>
      <w:marTop w:val="0"/>
      <w:marBottom w:val="0"/>
      <w:divBdr>
        <w:top w:val="none" w:sz="0" w:space="0" w:color="auto"/>
        <w:left w:val="none" w:sz="0" w:space="0" w:color="auto"/>
        <w:bottom w:val="none" w:sz="0" w:space="0" w:color="auto"/>
        <w:right w:val="none" w:sz="0" w:space="0" w:color="auto"/>
      </w:divBdr>
      <w:divsChild>
        <w:div w:id="1606884138">
          <w:marLeft w:val="0"/>
          <w:marRight w:val="0"/>
          <w:marTop w:val="0"/>
          <w:marBottom w:val="0"/>
          <w:divBdr>
            <w:top w:val="none" w:sz="0" w:space="0" w:color="auto"/>
            <w:left w:val="none" w:sz="0" w:space="0" w:color="auto"/>
            <w:bottom w:val="none" w:sz="0" w:space="0" w:color="auto"/>
            <w:right w:val="none" w:sz="0" w:space="0" w:color="auto"/>
          </w:divBdr>
        </w:div>
      </w:divsChild>
    </w:div>
    <w:div w:id="588084332">
      <w:bodyDiv w:val="1"/>
      <w:marLeft w:val="0"/>
      <w:marRight w:val="0"/>
      <w:marTop w:val="0"/>
      <w:marBottom w:val="0"/>
      <w:divBdr>
        <w:top w:val="none" w:sz="0" w:space="0" w:color="auto"/>
        <w:left w:val="none" w:sz="0" w:space="0" w:color="auto"/>
        <w:bottom w:val="none" w:sz="0" w:space="0" w:color="auto"/>
        <w:right w:val="none" w:sz="0" w:space="0" w:color="auto"/>
      </w:divBdr>
      <w:divsChild>
        <w:div w:id="1770932917">
          <w:marLeft w:val="0"/>
          <w:marRight w:val="0"/>
          <w:marTop w:val="0"/>
          <w:marBottom w:val="0"/>
          <w:divBdr>
            <w:top w:val="none" w:sz="0" w:space="0" w:color="auto"/>
            <w:left w:val="none" w:sz="0" w:space="0" w:color="auto"/>
            <w:bottom w:val="none" w:sz="0" w:space="0" w:color="auto"/>
            <w:right w:val="none" w:sz="0" w:space="0" w:color="auto"/>
          </w:divBdr>
          <w:divsChild>
            <w:div w:id="10067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9046">
      <w:bodyDiv w:val="1"/>
      <w:marLeft w:val="0"/>
      <w:marRight w:val="0"/>
      <w:marTop w:val="0"/>
      <w:marBottom w:val="0"/>
      <w:divBdr>
        <w:top w:val="none" w:sz="0" w:space="0" w:color="auto"/>
        <w:left w:val="none" w:sz="0" w:space="0" w:color="auto"/>
        <w:bottom w:val="none" w:sz="0" w:space="0" w:color="auto"/>
        <w:right w:val="none" w:sz="0" w:space="0" w:color="auto"/>
      </w:divBdr>
      <w:divsChild>
        <w:div w:id="43261294">
          <w:marLeft w:val="0"/>
          <w:marRight w:val="0"/>
          <w:marTop w:val="0"/>
          <w:marBottom w:val="0"/>
          <w:divBdr>
            <w:top w:val="none" w:sz="0" w:space="0" w:color="auto"/>
            <w:left w:val="none" w:sz="0" w:space="0" w:color="auto"/>
            <w:bottom w:val="none" w:sz="0" w:space="0" w:color="auto"/>
            <w:right w:val="none" w:sz="0" w:space="0" w:color="auto"/>
          </w:divBdr>
        </w:div>
        <w:div w:id="114640847">
          <w:marLeft w:val="0"/>
          <w:marRight w:val="0"/>
          <w:marTop w:val="0"/>
          <w:marBottom w:val="0"/>
          <w:divBdr>
            <w:top w:val="none" w:sz="0" w:space="0" w:color="auto"/>
            <w:left w:val="none" w:sz="0" w:space="0" w:color="auto"/>
            <w:bottom w:val="none" w:sz="0" w:space="0" w:color="auto"/>
            <w:right w:val="none" w:sz="0" w:space="0" w:color="auto"/>
          </w:divBdr>
        </w:div>
        <w:div w:id="155270289">
          <w:marLeft w:val="0"/>
          <w:marRight w:val="0"/>
          <w:marTop w:val="0"/>
          <w:marBottom w:val="0"/>
          <w:divBdr>
            <w:top w:val="none" w:sz="0" w:space="0" w:color="auto"/>
            <w:left w:val="none" w:sz="0" w:space="0" w:color="auto"/>
            <w:bottom w:val="none" w:sz="0" w:space="0" w:color="auto"/>
            <w:right w:val="none" w:sz="0" w:space="0" w:color="auto"/>
          </w:divBdr>
        </w:div>
        <w:div w:id="673413680">
          <w:marLeft w:val="0"/>
          <w:marRight w:val="0"/>
          <w:marTop w:val="0"/>
          <w:marBottom w:val="0"/>
          <w:divBdr>
            <w:top w:val="none" w:sz="0" w:space="0" w:color="auto"/>
            <w:left w:val="none" w:sz="0" w:space="0" w:color="auto"/>
            <w:bottom w:val="none" w:sz="0" w:space="0" w:color="auto"/>
            <w:right w:val="none" w:sz="0" w:space="0" w:color="auto"/>
          </w:divBdr>
        </w:div>
        <w:div w:id="862522606">
          <w:marLeft w:val="0"/>
          <w:marRight w:val="0"/>
          <w:marTop w:val="0"/>
          <w:marBottom w:val="0"/>
          <w:divBdr>
            <w:top w:val="none" w:sz="0" w:space="0" w:color="auto"/>
            <w:left w:val="none" w:sz="0" w:space="0" w:color="auto"/>
            <w:bottom w:val="none" w:sz="0" w:space="0" w:color="auto"/>
            <w:right w:val="none" w:sz="0" w:space="0" w:color="auto"/>
          </w:divBdr>
        </w:div>
        <w:div w:id="1093818347">
          <w:marLeft w:val="0"/>
          <w:marRight w:val="0"/>
          <w:marTop w:val="0"/>
          <w:marBottom w:val="0"/>
          <w:divBdr>
            <w:top w:val="none" w:sz="0" w:space="0" w:color="auto"/>
            <w:left w:val="none" w:sz="0" w:space="0" w:color="auto"/>
            <w:bottom w:val="none" w:sz="0" w:space="0" w:color="auto"/>
            <w:right w:val="none" w:sz="0" w:space="0" w:color="auto"/>
          </w:divBdr>
        </w:div>
        <w:div w:id="1298872128">
          <w:marLeft w:val="0"/>
          <w:marRight w:val="0"/>
          <w:marTop w:val="0"/>
          <w:marBottom w:val="0"/>
          <w:divBdr>
            <w:top w:val="none" w:sz="0" w:space="0" w:color="auto"/>
            <w:left w:val="none" w:sz="0" w:space="0" w:color="auto"/>
            <w:bottom w:val="none" w:sz="0" w:space="0" w:color="auto"/>
            <w:right w:val="none" w:sz="0" w:space="0" w:color="auto"/>
          </w:divBdr>
        </w:div>
        <w:div w:id="1837764859">
          <w:marLeft w:val="0"/>
          <w:marRight w:val="0"/>
          <w:marTop w:val="0"/>
          <w:marBottom w:val="0"/>
          <w:divBdr>
            <w:top w:val="none" w:sz="0" w:space="0" w:color="auto"/>
            <w:left w:val="none" w:sz="0" w:space="0" w:color="auto"/>
            <w:bottom w:val="none" w:sz="0" w:space="0" w:color="auto"/>
            <w:right w:val="none" w:sz="0" w:space="0" w:color="auto"/>
          </w:divBdr>
        </w:div>
        <w:div w:id="1937472636">
          <w:marLeft w:val="0"/>
          <w:marRight w:val="0"/>
          <w:marTop w:val="0"/>
          <w:marBottom w:val="0"/>
          <w:divBdr>
            <w:top w:val="none" w:sz="0" w:space="0" w:color="auto"/>
            <w:left w:val="none" w:sz="0" w:space="0" w:color="auto"/>
            <w:bottom w:val="none" w:sz="0" w:space="0" w:color="auto"/>
            <w:right w:val="none" w:sz="0" w:space="0" w:color="auto"/>
          </w:divBdr>
        </w:div>
        <w:div w:id="2065714859">
          <w:marLeft w:val="0"/>
          <w:marRight w:val="0"/>
          <w:marTop w:val="0"/>
          <w:marBottom w:val="0"/>
          <w:divBdr>
            <w:top w:val="none" w:sz="0" w:space="0" w:color="auto"/>
            <w:left w:val="none" w:sz="0" w:space="0" w:color="auto"/>
            <w:bottom w:val="none" w:sz="0" w:space="0" w:color="auto"/>
            <w:right w:val="none" w:sz="0" w:space="0" w:color="auto"/>
          </w:divBdr>
        </w:div>
      </w:divsChild>
    </w:div>
    <w:div w:id="608126846">
      <w:bodyDiv w:val="1"/>
      <w:marLeft w:val="0"/>
      <w:marRight w:val="0"/>
      <w:marTop w:val="0"/>
      <w:marBottom w:val="0"/>
      <w:divBdr>
        <w:top w:val="none" w:sz="0" w:space="0" w:color="auto"/>
        <w:left w:val="none" w:sz="0" w:space="0" w:color="auto"/>
        <w:bottom w:val="none" w:sz="0" w:space="0" w:color="auto"/>
        <w:right w:val="none" w:sz="0" w:space="0" w:color="auto"/>
      </w:divBdr>
    </w:div>
    <w:div w:id="620578766">
      <w:bodyDiv w:val="1"/>
      <w:marLeft w:val="0"/>
      <w:marRight w:val="0"/>
      <w:marTop w:val="0"/>
      <w:marBottom w:val="0"/>
      <w:divBdr>
        <w:top w:val="none" w:sz="0" w:space="0" w:color="auto"/>
        <w:left w:val="none" w:sz="0" w:space="0" w:color="auto"/>
        <w:bottom w:val="none" w:sz="0" w:space="0" w:color="auto"/>
        <w:right w:val="none" w:sz="0" w:space="0" w:color="auto"/>
      </w:divBdr>
    </w:div>
    <w:div w:id="632909145">
      <w:bodyDiv w:val="1"/>
      <w:marLeft w:val="0"/>
      <w:marRight w:val="0"/>
      <w:marTop w:val="0"/>
      <w:marBottom w:val="0"/>
      <w:divBdr>
        <w:top w:val="none" w:sz="0" w:space="0" w:color="auto"/>
        <w:left w:val="none" w:sz="0" w:space="0" w:color="auto"/>
        <w:bottom w:val="none" w:sz="0" w:space="0" w:color="auto"/>
        <w:right w:val="none" w:sz="0" w:space="0" w:color="auto"/>
      </w:divBdr>
      <w:divsChild>
        <w:div w:id="1502623502">
          <w:marLeft w:val="0"/>
          <w:marRight w:val="0"/>
          <w:marTop w:val="0"/>
          <w:marBottom w:val="0"/>
          <w:divBdr>
            <w:top w:val="none" w:sz="0" w:space="0" w:color="auto"/>
            <w:left w:val="none" w:sz="0" w:space="0" w:color="auto"/>
            <w:bottom w:val="none" w:sz="0" w:space="0" w:color="auto"/>
            <w:right w:val="none" w:sz="0" w:space="0" w:color="auto"/>
          </w:divBdr>
          <w:divsChild>
            <w:div w:id="48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9543">
      <w:bodyDiv w:val="1"/>
      <w:marLeft w:val="0"/>
      <w:marRight w:val="0"/>
      <w:marTop w:val="0"/>
      <w:marBottom w:val="0"/>
      <w:divBdr>
        <w:top w:val="none" w:sz="0" w:space="0" w:color="auto"/>
        <w:left w:val="none" w:sz="0" w:space="0" w:color="auto"/>
        <w:bottom w:val="none" w:sz="0" w:space="0" w:color="auto"/>
        <w:right w:val="none" w:sz="0" w:space="0" w:color="auto"/>
      </w:divBdr>
      <w:divsChild>
        <w:div w:id="1744571367">
          <w:marLeft w:val="0"/>
          <w:marRight w:val="0"/>
          <w:marTop w:val="0"/>
          <w:marBottom w:val="0"/>
          <w:divBdr>
            <w:top w:val="none" w:sz="0" w:space="0" w:color="auto"/>
            <w:left w:val="none" w:sz="0" w:space="0" w:color="auto"/>
            <w:bottom w:val="none" w:sz="0" w:space="0" w:color="auto"/>
            <w:right w:val="none" w:sz="0" w:space="0" w:color="auto"/>
          </w:divBdr>
          <w:divsChild>
            <w:div w:id="409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043">
      <w:bodyDiv w:val="1"/>
      <w:marLeft w:val="0"/>
      <w:marRight w:val="0"/>
      <w:marTop w:val="0"/>
      <w:marBottom w:val="0"/>
      <w:divBdr>
        <w:top w:val="none" w:sz="0" w:space="0" w:color="auto"/>
        <w:left w:val="none" w:sz="0" w:space="0" w:color="auto"/>
        <w:bottom w:val="none" w:sz="0" w:space="0" w:color="auto"/>
        <w:right w:val="none" w:sz="0" w:space="0" w:color="auto"/>
      </w:divBdr>
      <w:divsChild>
        <w:div w:id="60175019">
          <w:marLeft w:val="0"/>
          <w:marRight w:val="0"/>
          <w:marTop w:val="0"/>
          <w:marBottom w:val="0"/>
          <w:divBdr>
            <w:top w:val="none" w:sz="0" w:space="0" w:color="auto"/>
            <w:left w:val="none" w:sz="0" w:space="0" w:color="auto"/>
            <w:bottom w:val="none" w:sz="0" w:space="0" w:color="auto"/>
            <w:right w:val="none" w:sz="0" w:space="0" w:color="auto"/>
          </w:divBdr>
        </w:div>
        <w:div w:id="966811669">
          <w:marLeft w:val="0"/>
          <w:marRight w:val="0"/>
          <w:marTop w:val="0"/>
          <w:marBottom w:val="0"/>
          <w:divBdr>
            <w:top w:val="none" w:sz="0" w:space="0" w:color="auto"/>
            <w:left w:val="none" w:sz="0" w:space="0" w:color="auto"/>
            <w:bottom w:val="none" w:sz="0" w:space="0" w:color="auto"/>
            <w:right w:val="none" w:sz="0" w:space="0" w:color="auto"/>
          </w:divBdr>
        </w:div>
        <w:div w:id="972754064">
          <w:marLeft w:val="0"/>
          <w:marRight w:val="0"/>
          <w:marTop w:val="0"/>
          <w:marBottom w:val="0"/>
          <w:divBdr>
            <w:top w:val="none" w:sz="0" w:space="0" w:color="auto"/>
            <w:left w:val="none" w:sz="0" w:space="0" w:color="auto"/>
            <w:bottom w:val="none" w:sz="0" w:space="0" w:color="auto"/>
            <w:right w:val="none" w:sz="0" w:space="0" w:color="auto"/>
          </w:divBdr>
        </w:div>
        <w:div w:id="1108358341">
          <w:marLeft w:val="0"/>
          <w:marRight w:val="0"/>
          <w:marTop w:val="0"/>
          <w:marBottom w:val="0"/>
          <w:divBdr>
            <w:top w:val="none" w:sz="0" w:space="0" w:color="auto"/>
            <w:left w:val="none" w:sz="0" w:space="0" w:color="auto"/>
            <w:bottom w:val="none" w:sz="0" w:space="0" w:color="auto"/>
            <w:right w:val="none" w:sz="0" w:space="0" w:color="auto"/>
          </w:divBdr>
        </w:div>
        <w:div w:id="1864174778">
          <w:marLeft w:val="0"/>
          <w:marRight w:val="0"/>
          <w:marTop w:val="0"/>
          <w:marBottom w:val="0"/>
          <w:divBdr>
            <w:top w:val="none" w:sz="0" w:space="0" w:color="auto"/>
            <w:left w:val="none" w:sz="0" w:space="0" w:color="auto"/>
            <w:bottom w:val="none" w:sz="0" w:space="0" w:color="auto"/>
            <w:right w:val="none" w:sz="0" w:space="0" w:color="auto"/>
          </w:divBdr>
        </w:div>
        <w:div w:id="1906837387">
          <w:marLeft w:val="0"/>
          <w:marRight w:val="0"/>
          <w:marTop w:val="0"/>
          <w:marBottom w:val="0"/>
          <w:divBdr>
            <w:top w:val="none" w:sz="0" w:space="0" w:color="auto"/>
            <w:left w:val="none" w:sz="0" w:space="0" w:color="auto"/>
            <w:bottom w:val="none" w:sz="0" w:space="0" w:color="auto"/>
            <w:right w:val="none" w:sz="0" w:space="0" w:color="auto"/>
          </w:divBdr>
        </w:div>
        <w:div w:id="1934698552">
          <w:marLeft w:val="0"/>
          <w:marRight w:val="0"/>
          <w:marTop w:val="0"/>
          <w:marBottom w:val="0"/>
          <w:divBdr>
            <w:top w:val="none" w:sz="0" w:space="0" w:color="auto"/>
            <w:left w:val="none" w:sz="0" w:space="0" w:color="auto"/>
            <w:bottom w:val="none" w:sz="0" w:space="0" w:color="auto"/>
            <w:right w:val="none" w:sz="0" w:space="0" w:color="auto"/>
          </w:divBdr>
        </w:div>
        <w:div w:id="1938172571">
          <w:marLeft w:val="0"/>
          <w:marRight w:val="0"/>
          <w:marTop w:val="0"/>
          <w:marBottom w:val="0"/>
          <w:divBdr>
            <w:top w:val="none" w:sz="0" w:space="0" w:color="auto"/>
            <w:left w:val="none" w:sz="0" w:space="0" w:color="auto"/>
            <w:bottom w:val="none" w:sz="0" w:space="0" w:color="auto"/>
            <w:right w:val="none" w:sz="0" w:space="0" w:color="auto"/>
          </w:divBdr>
        </w:div>
        <w:div w:id="2090225875">
          <w:marLeft w:val="0"/>
          <w:marRight w:val="0"/>
          <w:marTop w:val="0"/>
          <w:marBottom w:val="0"/>
          <w:divBdr>
            <w:top w:val="none" w:sz="0" w:space="0" w:color="auto"/>
            <w:left w:val="none" w:sz="0" w:space="0" w:color="auto"/>
            <w:bottom w:val="none" w:sz="0" w:space="0" w:color="auto"/>
            <w:right w:val="none" w:sz="0" w:space="0" w:color="auto"/>
          </w:divBdr>
        </w:div>
      </w:divsChild>
    </w:div>
    <w:div w:id="675962950">
      <w:bodyDiv w:val="1"/>
      <w:marLeft w:val="0"/>
      <w:marRight w:val="0"/>
      <w:marTop w:val="0"/>
      <w:marBottom w:val="0"/>
      <w:divBdr>
        <w:top w:val="none" w:sz="0" w:space="0" w:color="auto"/>
        <w:left w:val="none" w:sz="0" w:space="0" w:color="auto"/>
        <w:bottom w:val="none" w:sz="0" w:space="0" w:color="auto"/>
        <w:right w:val="none" w:sz="0" w:space="0" w:color="auto"/>
      </w:divBdr>
    </w:div>
    <w:div w:id="683828613">
      <w:bodyDiv w:val="1"/>
      <w:marLeft w:val="0"/>
      <w:marRight w:val="0"/>
      <w:marTop w:val="0"/>
      <w:marBottom w:val="0"/>
      <w:divBdr>
        <w:top w:val="none" w:sz="0" w:space="0" w:color="auto"/>
        <w:left w:val="none" w:sz="0" w:space="0" w:color="auto"/>
        <w:bottom w:val="none" w:sz="0" w:space="0" w:color="auto"/>
        <w:right w:val="none" w:sz="0" w:space="0" w:color="auto"/>
      </w:divBdr>
    </w:div>
    <w:div w:id="684330925">
      <w:bodyDiv w:val="1"/>
      <w:marLeft w:val="0"/>
      <w:marRight w:val="0"/>
      <w:marTop w:val="0"/>
      <w:marBottom w:val="0"/>
      <w:divBdr>
        <w:top w:val="none" w:sz="0" w:space="0" w:color="auto"/>
        <w:left w:val="none" w:sz="0" w:space="0" w:color="auto"/>
        <w:bottom w:val="none" w:sz="0" w:space="0" w:color="auto"/>
        <w:right w:val="none" w:sz="0" w:space="0" w:color="auto"/>
      </w:divBdr>
    </w:div>
    <w:div w:id="695664874">
      <w:bodyDiv w:val="1"/>
      <w:marLeft w:val="0"/>
      <w:marRight w:val="0"/>
      <w:marTop w:val="0"/>
      <w:marBottom w:val="0"/>
      <w:divBdr>
        <w:top w:val="none" w:sz="0" w:space="0" w:color="auto"/>
        <w:left w:val="none" w:sz="0" w:space="0" w:color="auto"/>
        <w:bottom w:val="none" w:sz="0" w:space="0" w:color="auto"/>
        <w:right w:val="none" w:sz="0" w:space="0" w:color="auto"/>
      </w:divBdr>
    </w:div>
    <w:div w:id="701129220">
      <w:bodyDiv w:val="1"/>
      <w:marLeft w:val="0"/>
      <w:marRight w:val="0"/>
      <w:marTop w:val="0"/>
      <w:marBottom w:val="0"/>
      <w:divBdr>
        <w:top w:val="none" w:sz="0" w:space="0" w:color="auto"/>
        <w:left w:val="none" w:sz="0" w:space="0" w:color="auto"/>
        <w:bottom w:val="none" w:sz="0" w:space="0" w:color="auto"/>
        <w:right w:val="none" w:sz="0" w:space="0" w:color="auto"/>
      </w:divBdr>
    </w:div>
    <w:div w:id="709646992">
      <w:bodyDiv w:val="1"/>
      <w:marLeft w:val="0"/>
      <w:marRight w:val="0"/>
      <w:marTop w:val="0"/>
      <w:marBottom w:val="0"/>
      <w:divBdr>
        <w:top w:val="none" w:sz="0" w:space="0" w:color="auto"/>
        <w:left w:val="none" w:sz="0" w:space="0" w:color="auto"/>
        <w:bottom w:val="none" w:sz="0" w:space="0" w:color="auto"/>
        <w:right w:val="none" w:sz="0" w:space="0" w:color="auto"/>
      </w:divBdr>
      <w:divsChild>
        <w:div w:id="1919627765">
          <w:marLeft w:val="0"/>
          <w:marRight w:val="0"/>
          <w:marTop w:val="0"/>
          <w:marBottom w:val="0"/>
          <w:divBdr>
            <w:top w:val="none" w:sz="0" w:space="0" w:color="auto"/>
            <w:left w:val="none" w:sz="0" w:space="0" w:color="auto"/>
            <w:bottom w:val="none" w:sz="0" w:space="0" w:color="auto"/>
            <w:right w:val="none" w:sz="0" w:space="0" w:color="auto"/>
          </w:divBdr>
          <w:divsChild>
            <w:div w:id="20666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337">
      <w:bodyDiv w:val="1"/>
      <w:marLeft w:val="0"/>
      <w:marRight w:val="0"/>
      <w:marTop w:val="0"/>
      <w:marBottom w:val="0"/>
      <w:divBdr>
        <w:top w:val="none" w:sz="0" w:space="0" w:color="auto"/>
        <w:left w:val="none" w:sz="0" w:space="0" w:color="auto"/>
        <w:bottom w:val="none" w:sz="0" w:space="0" w:color="auto"/>
        <w:right w:val="none" w:sz="0" w:space="0" w:color="auto"/>
      </w:divBdr>
    </w:div>
    <w:div w:id="733309284">
      <w:bodyDiv w:val="1"/>
      <w:marLeft w:val="0"/>
      <w:marRight w:val="0"/>
      <w:marTop w:val="0"/>
      <w:marBottom w:val="0"/>
      <w:divBdr>
        <w:top w:val="none" w:sz="0" w:space="0" w:color="auto"/>
        <w:left w:val="none" w:sz="0" w:space="0" w:color="auto"/>
        <w:bottom w:val="none" w:sz="0" w:space="0" w:color="auto"/>
        <w:right w:val="none" w:sz="0" w:space="0" w:color="auto"/>
      </w:divBdr>
      <w:divsChild>
        <w:div w:id="1019546225">
          <w:marLeft w:val="0"/>
          <w:marRight w:val="0"/>
          <w:marTop w:val="0"/>
          <w:marBottom w:val="0"/>
          <w:divBdr>
            <w:top w:val="none" w:sz="0" w:space="0" w:color="auto"/>
            <w:left w:val="none" w:sz="0" w:space="0" w:color="auto"/>
            <w:bottom w:val="none" w:sz="0" w:space="0" w:color="auto"/>
            <w:right w:val="none" w:sz="0" w:space="0" w:color="auto"/>
          </w:divBdr>
          <w:divsChild>
            <w:div w:id="17612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827">
      <w:bodyDiv w:val="1"/>
      <w:marLeft w:val="0"/>
      <w:marRight w:val="0"/>
      <w:marTop w:val="0"/>
      <w:marBottom w:val="0"/>
      <w:divBdr>
        <w:top w:val="none" w:sz="0" w:space="0" w:color="auto"/>
        <w:left w:val="none" w:sz="0" w:space="0" w:color="auto"/>
        <w:bottom w:val="none" w:sz="0" w:space="0" w:color="auto"/>
        <w:right w:val="none" w:sz="0" w:space="0" w:color="auto"/>
      </w:divBdr>
    </w:div>
    <w:div w:id="752821589">
      <w:bodyDiv w:val="1"/>
      <w:marLeft w:val="0"/>
      <w:marRight w:val="0"/>
      <w:marTop w:val="0"/>
      <w:marBottom w:val="0"/>
      <w:divBdr>
        <w:top w:val="none" w:sz="0" w:space="0" w:color="auto"/>
        <w:left w:val="none" w:sz="0" w:space="0" w:color="auto"/>
        <w:bottom w:val="none" w:sz="0" w:space="0" w:color="auto"/>
        <w:right w:val="none" w:sz="0" w:space="0" w:color="auto"/>
      </w:divBdr>
    </w:div>
    <w:div w:id="755974795">
      <w:bodyDiv w:val="1"/>
      <w:marLeft w:val="0"/>
      <w:marRight w:val="0"/>
      <w:marTop w:val="0"/>
      <w:marBottom w:val="0"/>
      <w:divBdr>
        <w:top w:val="none" w:sz="0" w:space="0" w:color="auto"/>
        <w:left w:val="none" w:sz="0" w:space="0" w:color="auto"/>
        <w:bottom w:val="none" w:sz="0" w:space="0" w:color="auto"/>
        <w:right w:val="none" w:sz="0" w:space="0" w:color="auto"/>
      </w:divBdr>
      <w:divsChild>
        <w:div w:id="1030110870">
          <w:marLeft w:val="0"/>
          <w:marRight w:val="0"/>
          <w:marTop w:val="0"/>
          <w:marBottom w:val="0"/>
          <w:divBdr>
            <w:top w:val="none" w:sz="0" w:space="0" w:color="auto"/>
            <w:left w:val="none" w:sz="0" w:space="0" w:color="auto"/>
            <w:bottom w:val="none" w:sz="0" w:space="0" w:color="auto"/>
            <w:right w:val="none" w:sz="0" w:space="0" w:color="auto"/>
          </w:divBdr>
          <w:divsChild>
            <w:div w:id="14956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0314">
      <w:bodyDiv w:val="1"/>
      <w:marLeft w:val="0"/>
      <w:marRight w:val="0"/>
      <w:marTop w:val="0"/>
      <w:marBottom w:val="0"/>
      <w:divBdr>
        <w:top w:val="none" w:sz="0" w:space="0" w:color="auto"/>
        <w:left w:val="none" w:sz="0" w:space="0" w:color="auto"/>
        <w:bottom w:val="none" w:sz="0" w:space="0" w:color="auto"/>
        <w:right w:val="none" w:sz="0" w:space="0" w:color="auto"/>
      </w:divBdr>
    </w:div>
    <w:div w:id="768504247">
      <w:bodyDiv w:val="1"/>
      <w:marLeft w:val="0"/>
      <w:marRight w:val="0"/>
      <w:marTop w:val="0"/>
      <w:marBottom w:val="0"/>
      <w:divBdr>
        <w:top w:val="none" w:sz="0" w:space="0" w:color="auto"/>
        <w:left w:val="none" w:sz="0" w:space="0" w:color="auto"/>
        <w:bottom w:val="none" w:sz="0" w:space="0" w:color="auto"/>
        <w:right w:val="none" w:sz="0" w:space="0" w:color="auto"/>
      </w:divBdr>
    </w:div>
    <w:div w:id="771895907">
      <w:bodyDiv w:val="1"/>
      <w:marLeft w:val="0"/>
      <w:marRight w:val="0"/>
      <w:marTop w:val="0"/>
      <w:marBottom w:val="0"/>
      <w:divBdr>
        <w:top w:val="none" w:sz="0" w:space="0" w:color="auto"/>
        <w:left w:val="none" w:sz="0" w:space="0" w:color="auto"/>
        <w:bottom w:val="none" w:sz="0" w:space="0" w:color="auto"/>
        <w:right w:val="none" w:sz="0" w:space="0" w:color="auto"/>
      </w:divBdr>
    </w:div>
    <w:div w:id="775716202">
      <w:bodyDiv w:val="1"/>
      <w:marLeft w:val="0"/>
      <w:marRight w:val="0"/>
      <w:marTop w:val="0"/>
      <w:marBottom w:val="0"/>
      <w:divBdr>
        <w:top w:val="none" w:sz="0" w:space="0" w:color="auto"/>
        <w:left w:val="none" w:sz="0" w:space="0" w:color="auto"/>
        <w:bottom w:val="none" w:sz="0" w:space="0" w:color="auto"/>
        <w:right w:val="none" w:sz="0" w:space="0" w:color="auto"/>
      </w:divBdr>
    </w:div>
    <w:div w:id="790247052">
      <w:bodyDiv w:val="1"/>
      <w:marLeft w:val="0"/>
      <w:marRight w:val="0"/>
      <w:marTop w:val="0"/>
      <w:marBottom w:val="0"/>
      <w:divBdr>
        <w:top w:val="none" w:sz="0" w:space="0" w:color="auto"/>
        <w:left w:val="none" w:sz="0" w:space="0" w:color="auto"/>
        <w:bottom w:val="none" w:sz="0" w:space="0" w:color="auto"/>
        <w:right w:val="none" w:sz="0" w:space="0" w:color="auto"/>
      </w:divBdr>
    </w:div>
    <w:div w:id="791288483">
      <w:bodyDiv w:val="1"/>
      <w:marLeft w:val="0"/>
      <w:marRight w:val="0"/>
      <w:marTop w:val="0"/>
      <w:marBottom w:val="0"/>
      <w:divBdr>
        <w:top w:val="none" w:sz="0" w:space="0" w:color="auto"/>
        <w:left w:val="none" w:sz="0" w:space="0" w:color="auto"/>
        <w:bottom w:val="none" w:sz="0" w:space="0" w:color="auto"/>
        <w:right w:val="none" w:sz="0" w:space="0" w:color="auto"/>
      </w:divBdr>
      <w:divsChild>
        <w:div w:id="645626056">
          <w:marLeft w:val="0"/>
          <w:marRight w:val="0"/>
          <w:marTop w:val="0"/>
          <w:marBottom w:val="0"/>
          <w:divBdr>
            <w:top w:val="none" w:sz="0" w:space="0" w:color="auto"/>
            <w:left w:val="none" w:sz="0" w:space="0" w:color="auto"/>
            <w:bottom w:val="none" w:sz="0" w:space="0" w:color="auto"/>
            <w:right w:val="none" w:sz="0" w:space="0" w:color="auto"/>
          </w:divBdr>
        </w:div>
        <w:div w:id="1152872987">
          <w:marLeft w:val="0"/>
          <w:marRight w:val="0"/>
          <w:marTop w:val="0"/>
          <w:marBottom w:val="0"/>
          <w:divBdr>
            <w:top w:val="none" w:sz="0" w:space="0" w:color="auto"/>
            <w:left w:val="none" w:sz="0" w:space="0" w:color="auto"/>
            <w:bottom w:val="none" w:sz="0" w:space="0" w:color="auto"/>
            <w:right w:val="none" w:sz="0" w:space="0" w:color="auto"/>
          </w:divBdr>
          <w:divsChild>
            <w:div w:id="1078406552">
              <w:marLeft w:val="0"/>
              <w:marRight w:val="165"/>
              <w:marTop w:val="150"/>
              <w:marBottom w:val="0"/>
              <w:divBdr>
                <w:top w:val="none" w:sz="0" w:space="0" w:color="auto"/>
                <w:left w:val="none" w:sz="0" w:space="0" w:color="auto"/>
                <w:bottom w:val="none" w:sz="0" w:space="0" w:color="auto"/>
                <w:right w:val="none" w:sz="0" w:space="0" w:color="auto"/>
              </w:divBdr>
              <w:divsChild>
                <w:div w:id="48919178">
                  <w:marLeft w:val="0"/>
                  <w:marRight w:val="0"/>
                  <w:marTop w:val="0"/>
                  <w:marBottom w:val="0"/>
                  <w:divBdr>
                    <w:top w:val="none" w:sz="0" w:space="0" w:color="auto"/>
                    <w:left w:val="none" w:sz="0" w:space="0" w:color="auto"/>
                    <w:bottom w:val="none" w:sz="0" w:space="0" w:color="auto"/>
                    <w:right w:val="none" w:sz="0" w:space="0" w:color="auto"/>
                  </w:divBdr>
                  <w:divsChild>
                    <w:div w:id="7682360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449942">
      <w:bodyDiv w:val="1"/>
      <w:marLeft w:val="0"/>
      <w:marRight w:val="0"/>
      <w:marTop w:val="0"/>
      <w:marBottom w:val="0"/>
      <w:divBdr>
        <w:top w:val="none" w:sz="0" w:space="0" w:color="auto"/>
        <w:left w:val="none" w:sz="0" w:space="0" w:color="auto"/>
        <w:bottom w:val="none" w:sz="0" w:space="0" w:color="auto"/>
        <w:right w:val="none" w:sz="0" w:space="0" w:color="auto"/>
      </w:divBdr>
    </w:div>
    <w:div w:id="851182094">
      <w:bodyDiv w:val="1"/>
      <w:marLeft w:val="0"/>
      <w:marRight w:val="0"/>
      <w:marTop w:val="0"/>
      <w:marBottom w:val="0"/>
      <w:divBdr>
        <w:top w:val="none" w:sz="0" w:space="0" w:color="auto"/>
        <w:left w:val="none" w:sz="0" w:space="0" w:color="auto"/>
        <w:bottom w:val="none" w:sz="0" w:space="0" w:color="auto"/>
        <w:right w:val="none" w:sz="0" w:space="0" w:color="auto"/>
      </w:divBdr>
      <w:divsChild>
        <w:div w:id="1001391122">
          <w:marLeft w:val="0"/>
          <w:marRight w:val="0"/>
          <w:marTop w:val="0"/>
          <w:marBottom w:val="0"/>
          <w:divBdr>
            <w:top w:val="none" w:sz="0" w:space="0" w:color="auto"/>
            <w:left w:val="none" w:sz="0" w:space="0" w:color="auto"/>
            <w:bottom w:val="none" w:sz="0" w:space="0" w:color="auto"/>
            <w:right w:val="none" w:sz="0" w:space="0" w:color="auto"/>
          </w:divBdr>
          <w:divsChild>
            <w:div w:id="17744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6">
      <w:bodyDiv w:val="1"/>
      <w:marLeft w:val="0"/>
      <w:marRight w:val="0"/>
      <w:marTop w:val="0"/>
      <w:marBottom w:val="0"/>
      <w:divBdr>
        <w:top w:val="none" w:sz="0" w:space="0" w:color="auto"/>
        <w:left w:val="none" w:sz="0" w:space="0" w:color="auto"/>
        <w:bottom w:val="none" w:sz="0" w:space="0" w:color="auto"/>
        <w:right w:val="none" w:sz="0" w:space="0" w:color="auto"/>
      </w:divBdr>
    </w:div>
    <w:div w:id="880019970">
      <w:bodyDiv w:val="1"/>
      <w:marLeft w:val="0"/>
      <w:marRight w:val="0"/>
      <w:marTop w:val="0"/>
      <w:marBottom w:val="0"/>
      <w:divBdr>
        <w:top w:val="none" w:sz="0" w:space="0" w:color="auto"/>
        <w:left w:val="none" w:sz="0" w:space="0" w:color="auto"/>
        <w:bottom w:val="none" w:sz="0" w:space="0" w:color="auto"/>
        <w:right w:val="none" w:sz="0" w:space="0" w:color="auto"/>
      </w:divBdr>
      <w:divsChild>
        <w:div w:id="1882980997">
          <w:marLeft w:val="0"/>
          <w:marRight w:val="0"/>
          <w:marTop w:val="0"/>
          <w:marBottom w:val="0"/>
          <w:divBdr>
            <w:top w:val="none" w:sz="0" w:space="0" w:color="auto"/>
            <w:left w:val="none" w:sz="0" w:space="0" w:color="auto"/>
            <w:bottom w:val="none" w:sz="0" w:space="0" w:color="auto"/>
            <w:right w:val="none" w:sz="0" w:space="0" w:color="auto"/>
          </w:divBdr>
          <w:divsChild>
            <w:div w:id="9345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4574">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11233243">
      <w:bodyDiv w:val="1"/>
      <w:marLeft w:val="0"/>
      <w:marRight w:val="0"/>
      <w:marTop w:val="0"/>
      <w:marBottom w:val="0"/>
      <w:divBdr>
        <w:top w:val="none" w:sz="0" w:space="0" w:color="auto"/>
        <w:left w:val="none" w:sz="0" w:space="0" w:color="auto"/>
        <w:bottom w:val="none" w:sz="0" w:space="0" w:color="auto"/>
        <w:right w:val="none" w:sz="0" w:space="0" w:color="auto"/>
      </w:divBdr>
      <w:divsChild>
        <w:div w:id="1708407029">
          <w:marLeft w:val="0"/>
          <w:marRight w:val="0"/>
          <w:marTop w:val="0"/>
          <w:marBottom w:val="0"/>
          <w:divBdr>
            <w:top w:val="none" w:sz="0" w:space="0" w:color="auto"/>
            <w:left w:val="none" w:sz="0" w:space="0" w:color="auto"/>
            <w:bottom w:val="none" w:sz="0" w:space="0" w:color="auto"/>
            <w:right w:val="none" w:sz="0" w:space="0" w:color="auto"/>
          </w:divBdr>
          <w:divsChild>
            <w:div w:id="17469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3897">
      <w:bodyDiv w:val="1"/>
      <w:marLeft w:val="0"/>
      <w:marRight w:val="0"/>
      <w:marTop w:val="0"/>
      <w:marBottom w:val="0"/>
      <w:divBdr>
        <w:top w:val="none" w:sz="0" w:space="0" w:color="auto"/>
        <w:left w:val="none" w:sz="0" w:space="0" w:color="auto"/>
        <w:bottom w:val="none" w:sz="0" w:space="0" w:color="auto"/>
        <w:right w:val="none" w:sz="0" w:space="0" w:color="auto"/>
      </w:divBdr>
    </w:div>
    <w:div w:id="921791716">
      <w:bodyDiv w:val="1"/>
      <w:marLeft w:val="0"/>
      <w:marRight w:val="0"/>
      <w:marTop w:val="0"/>
      <w:marBottom w:val="0"/>
      <w:divBdr>
        <w:top w:val="none" w:sz="0" w:space="0" w:color="auto"/>
        <w:left w:val="none" w:sz="0" w:space="0" w:color="auto"/>
        <w:bottom w:val="none" w:sz="0" w:space="0" w:color="auto"/>
        <w:right w:val="none" w:sz="0" w:space="0" w:color="auto"/>
      </w:divBdr>
    </w:div>
    <w:div w:id="936065235">
      <w:bodyDiv w:val="1"/>
      <w:marLeft w:val="0"/>
      <w:marRight w:val="0"/>
      <w:marTop w:val="0"/>
      <w:marBottom w:val="0"/>
      <w:divBdr>
        <w:top w:val="none" w:sz="0" w:space="0" w:color="auto"/>
        <w:left w:val="none" w:sz="0" w:space="0" w:color="auto"/>
        <w:bottom w:val="none" w:sz="0" w:space="0" w:color="auto"/>
        <w:right w:val="none" w:sz="0" w:space="0" w:color="auto"/>
      </w:divBdr>
    </w:div>
    <w:div w:id="952788746">
      <w:bodyDiv w:val="1"/>
      <w:marLeft w:val="0"/>
      <w:marRight w:val="0"/>
      <w:marTop w:val="0"/>
      <w:marBottom w:val="0"/>
      <w:divBdr>
        <w:top w:val="none" w:sz="0" w:space="0" w:color="auto"/>
        <w:left w:val="none" w:sz="0" w:space="0" w:color="auto"/>
        <w:bottom w:val="none" w:sz="0" w:space="0" w:color="auto"/>
        <w:right w:val="none" w:sz="0" w:space="0" w:color="auto"/>
      </w:divBdr>
    </w:div>
    <w:div w:id="954289689">
      <w:bodyDiv w:val="1"/>
      <w:marLeft w:val="0"/>
      <w:marRight w:val="0"/>
      <w:marTop w:val="0"/>
      <w:marBottom w:val="0"/>
      <w:divBdr>
        <w:top w:val="none" w:sz="0" w:space="0" w:color="auto"/>
        <w:left w:val="none" w:sz="0" w:space="0" w:color="auto"/>
        <w:bottom w:val="none" w:sz="0" w:space="0" w:color="auto"/>
        <w:right w:val="none" w:sz="0" w:space="0" w:color="auto"/>
      </w:divBdr>
    </w:div>
    <w:div w:id="981889561">
      <w:bodyDiv w:val="1"/>
      <w:marLeft w:val="0"/>
      <w:marRight w:val="0"/>
      <w:marTop w:val="0"/>
      <w:marBottom w:val="0"/>
      <w:divBdr>
        <w:top w:val="none" w:sz="0" w:space="0" w:color="auto"/>
        <w:left w:val="none" w:sz="0" w:space="0" w:color="auto"/>
        <w:bottom w:val="none" w:sz="0" w:space="0" w:color="auto"/>
        <w:right w:val="none" w:sz="0" w:space="0" w:color="auto"/>
      </w:divBdr>
    </w:div>
    <w:div w:id="995374594">
      <w:bodyDiv w:val="1"/>
      <w:marLeft w:val="0"/>
      <w:marRight w:val="0"/>
      <w:marTop w:val="0"/>
      <w:marBottom w:val="0"/>
      <w:divBdr>
        <w:top w:val="none" w:sz="0" w:space="0" w:color="auto"/>
        <w:left w:val="none" w:sz="0" w:space="0" w:color="auto"/>
        <w:bottom w:val="none" w:sz="0" w:space="0" w:color="auto"/>
        <w:right w:val="none" w:sz="0" w:space="0" w:color="auto"/>
      </w:divBdr>
    </w:div>
    <w:div w:id="1035231404">
      <w:bodyDiv w:val="1"/>
      <w:marLeft w:val="0"/>
      <w:marRight w:val="0"/>
      <w:marTop w:val="0"/>
      <w:marBottom w:val="0"/>
      <w:divBdr>
        <w:top w:val="none" w:sz="0" w:space="0" w:color="auto"/>
        <w:left w:val="none" w:sz="0" w:space="0" w:color="auto"/>
        <w:bottom w:val="none" w:sz="0" w:space="0" w:color="auto"/>
        <w:right w:val="none" w:sz="0" w:space="0" w:color="auto"/>
      </w:divBdr>
    </w:div>
    <w:div w:id="1048141185">
      <w:bodyDiv w:val="1"/>
      <w:marLeft w:val="0"/>
      <w:marRight w:val="0"/>
      <w:marTop w:val="0"/>
      <w:marBottom w:val="0"/>
      <w:divBdr>
        <w:top w:val="none" w:sz="0" w:space="0" w:color="auto"/>
        <w:left w:val="none" w:sz="0" w:space="0" w:color="auto"/>
        <w:bottom w:val="none" w:sz="0" w:space="0" w:color="auto"/>
        <w:right w:val="none" w:sz="0" w:space="0" w:color="auto"/>
      </w:divBdr>
    </w:div>
    <w:div w:id="1066219799">
      <w:bodyDiv w:val="1"/>
      <w:marLeft w:val="0"/>
      <w:marRight w:val="0"/>
      <w:marTop w:val="0"/>
      <w:marBottom w:val="0"/>
      <w:divBdr>
        <w:top w:val="none" w:sz="0" w:space="0" w:color="auto"/>
        <w:left w:val="none" w:sz="0" w:space="0" w:color="auto"/>
        <w:bottom w:val="none" w:sz="0" w:space="0" w:color="auto"/>
        <w:right w:val="none" w:sz="0" w:space="0" w:color="auto"/>
      </w:divBdr>
      <w:divsChild>
        <w:div w:id="479344602">
          <w:marLeft w:val="0"/>
          <w:marRight w:val="0"/>
          <w:marTop w:val="0"/>
          <w:marBottom w:val="0"/>
          <w:divBdr>
            <w:top w:val="none" w:sz="0" w:space="0" w:color="auto"/>
            <w:left w:val="none" w:sz="0" w:space="0" w:color="auto"/>
            <w:bottom w:val="none" w:sz="0" w:space="0" w:color="auto"/>
            <w:right w:val="none" w:sz="0" w:space="0" w:color="auto"/>
          </w:divBdr>
          <w:divsChild>
            <w:div w:id="17937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5900">
      <w:bodyDiv w:val="1"/>
      <w:marLeft w:val="0"/>
      <w:marRight w:val="0"/>
      <w:marTop w:val="0"/>
      <w:marBottom w:val="0"/>
      <w:divBdr>
        <w:top w:val="none" w:sz="0" w:space="0" w:color="auto"/>
        <w:left w:val="none" w:sz="0" w:space="0" w:color="auto"/>
        <w:bottom w:val="none" w:sz="0" w:space="0" w:color="auto"/>
        <w:right w:val="none" w:sz="0" w:space="0" w:color="auto"/>
      </w:divBdr>
    </w:div>
    <w:div w:id="1074164865">
      <w:bodyDiv w:val="1"/>
      <w:marLeft w:val="0"/>
      <w:marRight w:val="0"/>
      <w:marTop w:val="0"/>
      <w:marBottom w:val="0"/>
      <w:divBdr>
        <w:top w:val="none" w:sz="0" w:space="0" w:color="auto"/>
        <w:left w:val="none" w:sz="0" w:space="0" w:color="auto"/>
        <w:bottom w:val="none" w:sz="0" w:space="0" w:color="auto"/>
        <w:right w:val="none" w:sz="0" w:space="0" w:color="auto"/>
      </w:divBdr>
    </w:div>
    <w:div w:id="1075053437">
      <w:bodyDiv w:val="1"/>
      <w:marLeft w:val="0"/>
      <w:marRight w:val="0"/>
      <w:marTop w:val="0"/>
      <w:marBottom w:val="0"/>
      <w:divBdr>
        <w:top w:val="none" w:sz="0" w:space="0" w:color="auto"/>
        <w:left w:val="none" w:sz="0" w:space="0" w:color="auto"/>
        <w:bottom w:val="none" w:sz="0" w:space="0" w:color="auto"/>
        <w:right w:val="none" w:sz="0" w:space="0" w:color="auto"/>
      </w:divBdr>
    </w:div>
    <w:div w:id="1077049782">
      <w:bodyDiv w:val="1"/>
      <w:marLeft w:val="0"/>
      <w:marRight w:val="0"/>
      <w:marTop w:val="0"/>
      <w:marBottom w:val="0"/>
      <w:divBdr>
        <w:top w:val="none" w:sz="0" w:space="0" w:color="auto"/>
        <w:left w:val="none" w:sz="0" w:space="0" w:color="auto"/>
        <w:bottom w:val="none" w:sz="0" w:space="0" w:color="auto"/>
        <w:right w:val="none" w:sz="0" w:space="0" w:color="auto"/>
      </w:divBdr>
    </w:div>
    <w:div w:id="1081947145">
      <w:bodyDiv w:val="1"/>
      <w:marLeft w:val="0"/>
      <w:marRight w:val="0"/>
      <w:marTop w:val="0"/>
      <w:marBottom w:val="0"/>
      <w:divBdr>
        <w:top w:val="none" w:sz="0" w:space="0" w:color="auto"/>
        <w:left w:val="none" w:sz="0" w:space="0" w:color="auto"/>
        <w:bottom w:val="none" w:sz="0" w:space="0" w:color="auto"/>
        <w:right w:val="none" w:sz="0" w:space="0" w:color="auto"/>
      </w:divBdr>
      <w:divsChild>
        <w:div w:id="1393886503">
          <w:marLeft w:val="0"/>
          <w:marRight w:val="0"/>
          <w:marTop w:val="0"/>
          <w:marBottom w:val="0"/>
          <w:divBdr>
            <w:top w:val="none" w:sz="0" w:space="0" w:color="auto"/>
            <w:left w:val="none" w:sz="0" w:space="0" w:color="auto"/>
            <w:bottom w:val="none" w:sz="0" w:space="0" w:color="auto"/>
            <w:right w:val="none" w:sz="0" w:space="0" w:color="auto"/>
          </w:divBdr>
          <w:divsChild>
            <w:div w:id="107146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6971">
      <w:bodyDiv w:val="1"/>
      <w:marLeft w:val="0"/>
      <w:marRight w:val="0"/>
      <w:marTop w:val="0"/>
      <w:marBottom w:val="0"/>
      <w:divBdr>
        <w:top w:val="none" w:sz="0" w:space="0" w:color="auto"/>
        <w:left w:val="none" w:sz="0" w:space="0" w:color="auto"/>
        <w:bottom w:val="none" w:sz="0" w:space="0" w:color="auto"/>
        <w:right w:val="none" w:sz="0" w:space="0" w:color="auto"/>
      </w:divBdr>
      <w:divsChild>
        <w:div w:id="1155611250">
          <w:marLeft w:val="0"/>
          <w:marRight w:val="0"/>
          <w:marTop w:val="0"/>
          <w:marBottom w:val="0"/>
          <w:divBdr>
            <w:top w:val="none" w:sz="0" w:space="0" w:color="auto"/>
            <w:left w:val="none" w:sz="0" w:space="0" w:color="auto"/>
            <w:bottom w:val="none" w:sz="0" w:space="0" w:color="auto"/>
            <w:right w:val="none" w:sz="0" w:space="0" w:color="auto"/>
          </w:divBdr>
        </w:div>
      </w:divsChild>
    </w:div>
    <w:div w:id="1105879561">
      <w:bodyDiv w:val="1"/>
      <w:marLeft w:val="0"/>
      <w:marRight w:val="0"/>
      <w:marTop w:val="0"/>
      <w:marBottom w:val="0"/>
      <w:divBdr>
        <w:top w:val="none" w:sz="0" w:space="0" w:color="auto"/>
        <w:left w:val="none" w:sz="0" w:space="0" w:color="auto"/>
        <w:bottom w:val="none" w:sz="0" w:space="0" w:color="auto"/>
        <w:right w:val="none" w:sz="0" w:space="0" w:color="auto"/>
      </w:divBdr>
    </w:div>
    <w:div w:id="1114324422">
      <w:bodyDiv w:val="1"/>
      <w:marLeft w:val="0"/>
      <w:marRight w:val="0"/>
      <w:marTop w:val="0"/>
      <w:marBottom w:val="0"/>
      <w:divBdr>
        <w:top w:val="none" w:sz="0" w:space="0" w:color="auto"/>
        <w:left w:val="none" w:sz="0" w:space="0" w:color="auto"/>
        <w:bottom w:val="none" w:sz="0" w:space="0" w:color="auto"/>
        <w:right w:val="none" w:sz="0" w:space="0" w:color="auto"/>
      </w:divBdr>
    </w:div>
    <w:div w:id="1118910923">
      <w:bodyDiv w:val="1"/>
      <w:marLeft w:val="0"/>
      <w:marRight w:val="0"/>
      <w:marTop w:val="0"/>
      <w:marBottom w:val="0"/>
      <w:divBdr>
        <w:top w:val="none" w:sz="0" w:space="0" w:color="auto"/>
        <w:left w:val="none" w:sz="0" w:space="0" w:color="auto"/>
        <w:bottom w:val="none" w:sz="0" w:space="0" w:color="auto"/>
        <w:right w:val="none" w:sz="0" w:space="0" w:color="auto"/>
      </w:divBdr>
    </w:div>
    <w:div w:id="1122067930">
      <w:bodyDiv w:val="1"/>
      <w:marLeft w:val="0"/>
      <w:marRight w:val="0"/>
      <w:marTop w:val="0"/>
      <w:marBottom w:val="0"/>
      <w:divBdr>
        <w:top w:val="none" w:sz="0" w:space="0" w:color="auto"/>
        <w:left w:val="none" w:sz="0" w:space="0" w:color="auto"/>
        <w:bottom w:val="none" w:sz="0" w:space="0" w:color="auto"/>
        <w:right w:val="none" w:sz="0" w:space="0" w:color="auto"/>
      </w:divBdr>
      <w:divsChild>
        <w:div w:id="1265531114">
          <w:marLeft w:val="0"/>
          <w:marRight w:val="0"/>
          <w:marTop w:val="0"/>
          <w:marBottom w:val="0"/>
          <w:divBdr>
            <w:top w:val="none" w:sz="0" w:space="0" w:color="auto"/>
            <w:left w:val="none" w:sz="0" w:space="0" w:color="auto"/>
            <w:bottom w:val="none" w:sz="0" w:space="0" w:color="auto"/>
            <w:right w:val="none" w:sz="0" w:space="0" w:color="auto"/>
          </w:divBdr>
          <w:divsChild>
            <w:div w:id="486825695">
              <w:marLeft w:val="0"/>
              <w:marRight w:val="0"/>
              <w:marTop w:val="0"/>
              <w:marBottom w:val="0"/>
              <w:divBdr>
                <w:top w:val="none" w:sz="0" w:space="0" w:color="auto"/>
                <w:left w:val="none" w:sz="0" w:space="0" w:color="auto"/>
                <w:bottom w:val="none" w:sz="0" w:space="0" w:color="auto"/>
                <w:right w:val="none" w:sz="0" w:space="0" w:color="auto"/>
              </w:divBdr>
              <w:divsChild>
                <w:div w:id="1930043411">
                  <w:marLeft w:val="0"/>
                  <w:marRight w:val="0"/>
                  <w:marTop w:val="0"/>
                  <w:marBottom w:val="0"/>
                  <w:divBdr>
                    <w:top w:val="none" w:sz="0" w:space="0" w:color="auto"/>
                    <w:left w:val="none" w:sz="0" w:space="0" w:color="auto"/>
                    <w:bottom w:val="none" w:sz="0" w:space="0" w:color="auto"/>
                    <w:right w:val="none" w:sz="0" w:space="0" w:color="auto"/>
                  </w:divBdr>
                  <w:divsChild>
                    <w:div w:id="552696564">
                      <w:marLeft w:val="0"/>
                      <w:marRight w:val="0"/>
                      <w:marTop w:val="0"/>
                      <w:marBottom w:val="0"/>
                      <w:divBdr>
                        <w:top w:val="none" w:sz="0" w:space="0" w:color="auto"/>
                        <w:left w:val="none" w:sz="0" w:space="0" w:color="auto"/>
                        <w:bottom w:val="none" w:sz="0" w:space="0" w:color="auto"/>
                        <w:right w:val="none" w:sz="0" w:space="0" w:color="auto"/>
                      </w:divBdr>
                      <w:divsChild>
                        <w:div w:id="881598560">
                          <w:marLeft w:val="0"/>
                          <w:marRight w:val="0"/>
                          <w:marTop w:val="0"/>
                          <w:marBottom w:val="0"/>
                          <w:divBdr>
                            <w:top w:val="none" w:sz="0" w:space="0" w:color="auto"/>
                            <w:left w:val="none" w:sz="0" w:space="0" w:color="auto"/>
                            <w:bottom w:val="none" w:sz="0" w:space="0" w:color="auto"/>
                            <w:right w:val="none" w:sz="0" w:space="0" w:color="auto"/>
                          </w:divBdr>
                          <w:divsChild>
                            <w:div w:id="462776964">
                              <w:marLeft w:val="0"/>
                              <w:marRight w:val="0"/>
                              <w:marTop w:val="0"/>
                              <w:marBottom w:val="0"/>
                              <w:divBdr>
                                <w:top w:val="none" w:sz="0" w:space="0" w:color="auto"/>
                                <w:left w:val="none" w:sz="0" w:space="0" w:color="auto"/>
                                <w:bottom w:val="none" w:sz="0" w:space="0" w:color="auto"/>
                                <w:right w:val="none" w:sz="0" w:space="0" w:color="auto"/>
                              </w:divBdr>
                              <w:divsChild>
                                <w:div w:id="973414847">
                                  <w:marLeft w:val="0"/>
                                  <w:marRight w:val="0"/>
                                  <w:marTop w:val="0"/>
                                  <w:marBottom w:val="0"/>
                                  <w:divBdr>
                                    <w:top w:val="none" w:sz="0" w:space="0" w:color="auto"/>
                                    <w:left w:val="none" w:sz="0" w:space="0" w:color="auto"/>
                                    <w:bottom w:val="none" w:sz="0" w:space="0" w:color="auto"/>
                                    <w:right w:val="none" w:sz="0" w:space="0" w:color="auto"/>
                                  </w:divBdr>
                                  <w:divsChild>
                                    <w:div w:id="18599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011180">
      <w:bodyDiv w:val="1"/>
      <w:marLeft w:val="0"/>
      <w:marRight w:val="0"/>
      <w:marTop w:val="0"/>
      <w:marBottom w:val="0"/>
      <w:divBdr>
        <w:top w:val="none" w:sz="0" w:space="0" w:color="auto"/>
        <w:left w:val="none" w:sz="0" w:space="0" w:color="auto"/>
        <w:bottom w:val="none" w:sz="0" w:space="0" w:color="auto"/>
        <w:right w:val="none" w:sz="0" w:space="0" w:color="auto"/>
      </w:divBdr>
    </w:div>
    <w:div w:id="1173107853">
      <w:bodyDiv w:val="1"/>
      <w:marLeft w:val="0"/>
      <w:marRight w:val="0"/>
      <w:marTop w:val="0"/>
      <w:marBottom w:val="0"/>
      <w:divBdr>
        <w:top w:val="none" w:sz="0" w:space="0" w:color="auto"/>
        <w:left w:val="none" w:sz="0" w:space="0" w:color="auto"/>
        <w:bottom w:val="none" w:sz="0" w:space="0" w:color="auto"/>
        <w:right w:val="none" w:sz="0" w:space="0" w:color="auto"/>
      </w:divBdr>
    </w:div>
    <w:div w:id="1186334929">
      <w:bodyDiv w:val="1"/>
      <w:marLeft w:val="0"/>
      <w:marRight w:val="0"/>
      <w:marTop w:val="0"/>
      <w:marBottom w:val="0"/>
      <w:divBdr>
        <w:top w:val="none" w:sz="0" w:space="0" w:color="auto"/>
        <w:left w:val="none" w:sz="0" w:space="0" w:color="auto"/>
        <w:bottom w:val="none" w:sz="0" w:space="0" w:color="auto"/>
        <w:right w:val="none" w:sz="0" w:space="0" w:color="auto"/>
      </w:divBdr>
      <w:divsChild>
        <w:div w:id="1087531658">
          <w:marLeft w:val="0"/>
          <w:marRight w:val="0"/>
          <w:marTop w:val="0"/>
          <w:marBottom w:val="0"/>
          <w:divBdr>
            <w:top w:val="none" w:sz="0" w:space="0" w:color="auto"/>
            <w:left w:val="none" w:sz="0" w:space="0" w:color="auto"/>
            <w:bottom w:val="none" w:sz="0" w:space="0" w:color="auto"/>
            <w:right w:val="none" w:sz="0" w:space="0" w:color="auto"/>
          </w:divBdr>
          <w:divsChild>
            <w:div w:id="18179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79982">
      <w:bodyDiv w:val="1"/>
      <w:marLeft w:val="0"/>
      <w:marRight w:val="0"/>
      <w:marTop w:val="0"/>
      <w:marBottom w:val="0"/>
      <w:divBdr>
        <w:top w:val="none" w:sz="0" w:space="0" w:color="auto"/>
        <w:left w:val="none" w:sz="0" w:space="0" w:color="auto"/>
        <w:bottom w:val="none" w:sz="0" w:space="0" w:color="auto"/>
        <w:right w:val="none" w:sz="0" w:space="0" w:color="auto"/>
      </w:divBdr>
    </w:div>
    <w:div w:id="1252347344">
      <w:bodyDiv w:val="1"/>
      <w:marLeft w:val="0"/>
      <w:marRight w:val="0"/>
      <w:marTop w:val="0"/>
      <w:marBottom w:val="0"/>
      <w:divBdr>
        <w:top w:val="none" w:sz="0" w:space="0" w:color="auto"/>
        <w:left w:val="none" w:sz="0" w:space="0" w:color="auto"/>
        <w:bottom w:val="none" w:sz="0" w:space="0" w:color="auto"/>
        <w:right w:val="none" w:sz="0" w:space="0" w:color="auto"/>
      </w:divBdr>
    </w:div>
    <w:div w:id="1252815554">
      <w:bodyDiv w:val="1"/>
      <w:marLeft w:val="0"/>
      <w:marRight w:val="0"/>
      <w:marTop w:val="0"/>
      <w:marBottom w:val="0"/>
      <w:divBdr>
        <w:top w:val="none" w:sz="0" w:space="0" w:color="auto"/>
        <w:left w:val="none" w:sz="0" w:space="0" w:color="auto"/>
        <w:bottom w:val="none" w:sz="0" w:space="0" w:color="auto"/>
        <w:right w:val="none" w:sz="0" w:space="0" w:color="auto"/>
      </w:divBdr>
    </w:div>
    <w:div w:id="1256285080">
      <w:bodyDiv w:val="1"/>
      <w:marLeft w:val="0"/>
      <w:marRight w:val="0"/>
      <w:marTop w:val="0"/>
      <w:marBottom w:val="0"/>
      <w:divBdr>
        <w:top w:val="none" w:sz="0" w:space="0" w:color="auto"/>
        <w:left w:val="none" w:sz="0" w:space="0" w:color="auto"/>
        <w:bottom w:val="none" w:sz="0" w:space="0" w:color="auto"/>
        <w:right w:val="none" w:sz="0" w:space="0" w:color="auto"/>
      </w:divBdr>
      <w:divsChild>
        <w:div w:id="1445882486">
          <w:marLeft w:val="0"/>
          <w:marRight w:val="0"/>
          <w:marTop w:val="0"/>
          <w:marBottom w:val="0"/>
          <w:divBdr>
            <w:top w:val="none" w:sz="0" w:space="0" w:color="auto"/>
            <w:left w:val="none" w:sz="0" w:space="0" w:color="auto"/>
            <w:bottom w:val="none" w:sz="0" w:space="0" w:color="auto"/>
            <w:right w:val="none" w:sz="0" w:space="0" w:color="auto"/>
          </w:divBdr>
          <w:divsChild>
            <w:div w:id="19590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44466">
      <w:bodyDiv w:val="1"/>
      <w:marLeft w:val="0"/>
      <w:marRight w:val="0"/>
      <w:marTop w:val="0"/>
      <w:marBottom w:val="0"/>
      <w:divBdr>
        <w:top w:val="none" w:sz="0" w:space="0" w:color="auto"/>
        <w:left w:val="none" w:sz="0" w:space="0" w:color="auto"/>
        <w:bottom w:val="none" w:sz="0" w:space="0" w:color="auto"/>
        <w:right w:val="none" w:sz="0" w:space="0" w:color="auto"/>
      </w:divBdr>
    </w:div>
    <w:div w:id="1302733963">
      <w:bodyDiv w:val="1"/>
      <w:marLeft w:val="0"/>
      <w:marRight w:val="0"/>
      <w:marTop w:val="0"/>
      <w:marBottom w:val="0"/>
      <w:divBdr>
        <w:top w:val="none" w:sz="0" w:space="0" w:color="auto"/>
        <w:left w:val="none" w:sz="0" w:space="0" w:color="auto"/>
        <w:bottom w:val="none" w:sz="0" w:space="0" w:color="auto"/>
        <w:right w:val="none" w:sz="0" w:space="0" w:color="auto"/>
      </w:divBdr>
    </w:div>
    <w:div w:id="1304505012">
      <w:bodyDiv w:val="1"/>
      <w:marLeft w:val="0"/>
      <w:marRight w:val="0"/>
      <w:marTop w:val="0"/>
      <w:marBottom w:val="0"/>
      <w:divBdr>
        <w:top w:val="none" w:sz="0" w:space="0" w:color="auto"/>
        <w:left w:val="none" w:sz="0" w:space="0" w:color="auto"/>
        <w:bottom w:val="none" w:sz="0" w:space="0" w:color="auto"/>
        <w:right w:val="none" w:sz="0" w:space="0" w:color="auto"/>
      </w:divBdr>
    </w:div>
    <w:div w:id="1316104115">
      <w:bodyDiv w:val="1"/>
      <w:marLeft w:val="0"/>
      <w:marRight w:val="0"/>
      <w:marTop w:val="0"/>
      <w:marBottom w:val="0"/>
      <w:divBdr>
        <w:top w:val="none" w:sz="0" w:space="0" w:color="auto"/>
        <w:left w:val="none" w:sz="0" w:space="0" w:color="auto"/>
        <w:bottom w:val="none" w:sz="0" w:space="0" w:color="auto"/>
        <w:right w:val="none" w:sz="0" w:space="0" w:color="auto"/>
      </w:divBdr>
      <w:divsChild>
        <w:div w:id="1245651802">
          <w:marLeft w:val="0"/>
          <w:marRight w:val="0"/>
          <w:marTop w:val="0"/>
          <w:marBottom w:val="0"/>
          <w:divBdr>
            <w:top w:val="none" w:sz="0" w:space="0" w:color="auto"/>
            <w:left w:val="none" w:sz="0" w:space="0" w:color="auto"/>
            <w:bottom w:val="none" w:sz="0" w:space="0" w:color="auto"/>
            <w:right w:val="none" w:sz="0" w:space="0" w:color="auto"/>
          </w:divBdr>
          <w:divsChild>
            <w:div w:id="2932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38493">
      <w:bodyDiv w:val="1"/>
      <w:marLeft w:val="0"/>
      <w:marRight w:val="0"/>
      <w:marTop w:val="0"/>
      <w:marBottom w:val="0"/>
      <w:divBdr>
        <w:top w:val="none" w:sz="0" w:space="0" w:color="auto"/>
        <w:left w:val="none" w:sz="0" w:space="0" w:color="auto"/>
        <w:bottom w:val="none" w:sz="0" w:space="0" w:color="auto"/>
        <w:right w:val="none" w:sz="0" w:space="0" w:color="auto"/>
      </w:divBdr>
    </w:div>
    <w:div w:id="1360274053">
      <w:bodyDiv w:val="1"/>
      <w:marLeft w:val="0"/>
      <w:marRight w:val="0"/>
      <w:marTop w:val="0"/>
      <w:marBottom w:val="0"/>
      <w:divBdr>
        <w:top w:val="none" w:sz="0" w:space="0" w:color="auto"/>
        <w:left w:val="none" w:sz="0" w:space="0" w:color="auto"/>
        <w:bottom w:val="none" w:sz="0" w:space="0" w:color="auto"/>
        <w:right w:val="none" w:sz="0" w:space="0" w:color="auto"/>
      </w:divBdr>
      <w:divsChild>
        <w:div w:id="555241373">
          <w:marLeft w:val="0"/>
          <w:marRight w:val="0"/>
          <w:marTop w:val="0"/>
          <w:marBottom w:val="0"/>
          <w:divBdr>
            <w:top w:val="none" w:sz="0" w:space="0" w:color="auto"/>
            <w:left w:val="none" w:sz="0" w:space="0" w:color="auto"/>
            <w:bottom w:val="none" w:sz="0" w:space="0" w:color="auto"/>
            <w:right w:val="none" w:sz="0" w:space="0" w:color="auto"/>
          </w:divBdr>
        </w:div>
      </w:divsChild>
    </w:div>
    <w:div w:id="1374504240">
      <w:bodyDiv w:val="1"/>
      <w:marLeft w:val="0"/>
      <w:marRight w:val="0"/>
      <w:marTop w:val="0"/>
      <w:marBottom w:val="0"/>
      <w:divBdr>
        <w:top w:val="none" w:sz="0" w:space="0" w:color="auto"/>
        <w:left w:val="none" w:sz="0" w:space="0" w:color="auto"/>
        <w:bottom w:val="none" w:sz="0" w:space="0" w:color="auto"/>
        <w:right w:val="none" w:sz="0" w:space="0" w:color="auto"/>
      </w:divBdr>
    </w:div>
    <w:div w:id="1383477715">
      <w:bodyDiv w:val="1"/>
      <w:marLeft w:val="0"/>
      <w:marRight w:val="0"/>
      <w:marTop w:val="0"/>
      <w:marBottom w:val="0"/>
      <w:divBdr>
        <w:top w:val="none" w:sz="0" w:space="0" w:color="auto"/>
        <w:left w:val="none" w:sz="0" w:space="0" w:color="auto"/>
        <w:bottom w:val="none" w:sz="0" w:space="0" w:color="auto"/>
        <w:right w:val="none" w:sz="0" w:space="0" w:color="auto"/>
      </w:divBdr>
    </w:div>
    <w:div w:id="1383866281">
      <w:bodyDiv w:val="1"/>
      <w:marLeft w:val="0"/>
      <w:marRight w:val="0"/>
      <w:marTop w:val="0"/>
      <w:marBottom w:val="0"/>
      <w:divBdr>
        <w:top w:val="none" w:sz="0" w:space="0" w:color="auto"/>
        <w:left w:val="none" w:sz="0" w:space="0" w:color="auto"/>
        <w:bottom w:val="none" w:sz="0" w:space="0" w:color="auto"/>
        <w:right w:val="none" w:sz="0" w:space="0" w:color="auto"/>
      </w:divBdr>
    </w:div>
    <w:div w:id="1396515331">
      <w:bodyDiv w:val="1"/>
      <w:marLeft w:val="0"/>
      <w:marRight w:val="0"/>
      <w:marTop w:val="0"/>
      <w:marBottom w:val="0"/>
      <w:divBdr>
        <w:top w:val="none" w:sz="0" w:space="0" w:color="auto"/>
        <w:left w:val="none" w:sz="0" w:space="0" w:color="auto"/>
        <w:bottom w:val="none" w:sz="0" w:space="0" w:color="auto"/>
        <w:right w:val="none" w:sz="0" w:space="0" w:color="auto"/>
      </w:divBdr>
    </w:div>
    <w:div w:id="1428767624">
      <w:bodyDiv w:val="1"/>
      <w:marLeft w:val="0"/>
      <w:marRight w:val="0"/>
      <w:marTop w:val="0"/>
      <w:marBottom w:val="0"/>
      <w:divBdr>
        <w:top w:val="none" w:sz="0" w:space="0" w:color="auto"/>
        <w:left w:val="none" w:sz="0" w:space="0" w:color="auto"/>
        <w:bottom w:val="none" w:sz="0" w:space="0" w:color="auto"/>
        <w:right w:val="none" w:sz="0" w:space="0" w:color="auto"/>
      </w:divBdr>
    </w:div>
    <w:div w:id="1437096867">
      <w:bodyDiv w:val="1"/>
      <w:marLeft w:val="0"/>
      <w:marRight w:val="0"/>
      <w:marTop w:val="0"/>
      <w:marBottom w:val="0"/>
      <w:divBdr>
        <w:top w:val="none" w:sz="0" w:space="0" w:color="auto"/>
        <w:left w:val="none" w:sz="0" w:space="0" w:color="auto"/>
        <w:bottom w:val="none" w:sz="0" w:space="0" w:color="auto"/>
        <w:right w:val="none" w:sz="0" w:space="0" w:color="auto"/>
      </w:divBdr>
    </w:div>
    <w:div w:id="1440107016">
      <w:bodyDiv w:val="1"/>
      <w:marLeft w:val="0"/>
      <w:marRight w:val="0"/>
      <w:marTop w:val="0"/>
      <w:marBottom w:val="0"/>
      <w:divBdr>
        <w:top w:val="none" w:sz="0" w:space="0" w:color="auto"/>
        <w:left w:val="none" w:sz="0" w:space="0" w:color="auto"/>
        <w:bottom w:val="none" w:sz="0" w:space="0" w:color="auto"/>
        <w:right w:val="none" w:sz="0" w:space="0" w:color="auto"/>
      </w:divBdr>
    </w:div>
    <w:div w:id="1441954725">
      <w:bodyDiv w:val="1"/>
      <w:marLeft w:val="0"/>
      <w:marRight w:val="0"/>
      <w:marTop w:val="0"/>
      <w:marBottom w:val="0"/>
      <w:divBdr>
        <w:top w:val="none" w:sz="0" w:space="0" w:color="auto"/>
        <w:left w:val="none" w:sz="0" w:space="0" w:color="auto"/>
        <w:bottom w:val="none" w:sz="0" w:space="0" w:color="auto"/>
        <w:right w:val="none" w:sz="0" w:space="0" w:color="auto"/>
      </w:divBdr>
    </w:div>
    <w:div w:id="1443722607">
      <w:bodyDiv w:val="1"/>
      <w:marLeft w:val="0"/>
      <w:marRight w:val="0"/>
      <w:marTop w:val="0"/>
      <w:marBottom w:val="0"/>
      <w:divBdr>
        <w:top w:val="none" w:sz="0" w:space="0" w:color="auto"/>
        <w:left w:val="none" w:sz="0" w:space="0" w:color="auto"/>
        <w:bottom w:val="none" w:sz="0" w:space="0" w:color="auto"/>
        <w:right w:val="none" w:sz="0" w:space="0" w:color="auto"/>
      </w:divBdr>
      <w:divsChild>
        <w:div w:id="1398286414">
          <w:marLeft w:val="0"/>
          <w:marRight w:val="0"/>
          <w:marTop w:val="0"/>
          <w:marBottom w:val="0"/>
          <w:divBdr>
            <w:top w:val="none" w:sz="0" w:space="0" w:color="auto"/>
            <w:left w:val="none" w:sz="0" w:space="0" w:color="auto"/>
            <w:bottom w:val="none" w:sz="0" w:space="0" w:color="auto"/>
            <w:right w:val="none" w:sz="0" w:space="0" w:color="auto"/>
          </w:divBdr>
          <w:divsChild>
            <w:div w:id="10626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174">
      <w:bodyDiv w:val="1"/>
      <w:marLeft w:val="0"/>
      <w:marRight w:val="0"/>
      <w:marTop w:val="0"/>
      <w:marBottom w:val="0"/>
      <w:divBdr>
        <w:top w:val="none" w:sz="0" w:space="0" w:color="auto"/>
        <w:left w:val="none" w:sz="0" w:space="0" w:color="auto"/>
        <w:bottom w:val="none" w:sz="0" w:space="0" w:color="auto"/>
        <w:right w:val="none" w:sz="0" w:space="0" w:color="auto"/>
      </w:divBdr>
      <w:divsChild>
        <w:div w:id="441724019">
          <w:marLeft w:val="0"/>
          <w:marRight w:val="0"/>
          <w:marTop w:val="0"/>
          <w:marBottom w:val="0"/>
          <w:divBdr>
            <w:top w:val="none" w:sz="0" w:space="0" w:color="auto"/>
            <w:left w:val="none" w:sz="0" w:space="0" w:color="auto"/>
            <w:bottom w:val="none" w:sz="0" w:space="0" w:color="auto"/>
            <w:right w:val="none" w:sz="0" w:space="0" w:color="auto"/>
          </w:divBdr>
          <w:divsChild>
            <w:div w:id="104984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101">
      <w:bodyDiv w:val="1"/>
      <w:marLeft w:val="0"/>
      <w:marRight w:val="0"/>
      <w:marTop w:val="0"/>
      <w:marBottom w:val="0"/>
      <w:divBdr>
        <w:top w:val="none" w:sz="0" w:space="0" w:color="auto"/>
        <w:left w:val="none" w:sz="0" w:space="0" w:color="auto"/>
        <w:bottom w:val="none" w:sz="0" w:space="0" w:color="auto"/>
        <w:right w:val="none" w:sz="0" w:space="0" w:color="auto"/>
      </w:divBdr>
    </w:div>
    <w:div w:id="1505970254">
      <w:bodyDiv w:val="1"/>
      <w:marLeft w:val="0"/>
      <w:marRight w:val="0"/>
      <w:marTop w:val="0"/>
      <w:marBottom w:val="0"/>
      <w:divBdr>
        <w:top w:val="none" w:sz="0" w:space="0" w:color="auto"/>
        <w:left w:val="none" w:sz="0" w:space="0" w:color="auto"/>
        <w:bottom w:val="none" w:sz="0" w:space="0" w:color="auto"/>
        <w:right w:val="none" w:sz="0" w:space="0" w:color="auto"/>
      </w:divBdr>
    </w:div>
    <w:div w:id="1509371511">
      <w:bodyDiv w:val="1"/>
      <w:marLeft w:val="0"/>
      <w:marRight w:val="0"/>
      <w:marTop w:val="0"/>
      <w:marBottom w:val="0"/>
      <w:divBdr>
        <w:top w:val="none" w:sz="0" w:space="0" w:color="auto"/>
        <w:left w:val="none" w:sz="0" w:space="0" w:color="auto"/>
        <w:bottom w:val="none" w:sz="0" w:space="0" w:color="auto"/>
        <w:right w:val="none" w:sz="0" w:space="0" w:color="auto"/>
      </w:divBdr>
    </w:div>
    <w:div w:id="1539663926">
      <w:bodyDiv w:val="1"/>
      <w:marLeft w:val="0"/>
      <w:marRight w:val="0"/>
      <w:marTop w:val="0"/>
      <w:marBottom w:val="0"/>
      <w:divBdr>
        <w:top w:val="none" w:sz="0" w:space="0" w:color="auto"/>
        <w:left w:val="none" w:sz="0" w:space="0" w:color="auto"/>
        <w:bottom w:val="none" w:sz="0" w:space="0" w:color="auto"/>
        <w:right w:val="none" w:sz="0" w:space="0" w:color="auto"/>
      </w:divBdr>
    </w:div>
    <w:div w:id="1549800809">
      <w:bodyDiv w:val="1"/>
      <w:marLeft w:val="0"/>
      <w:marRight w:val="0"/>
      <w:marTop w:val="0"/>
      <w:marBottom w:val="0"/>
      <w:divBdr>
        <w:top w:val="none" w:sz="0" w:space="0" w:color="auto"/>
        <w:left w:val="none" w:sz="0" w:space="0" w:color="auto"/>
        <w:bottom w:val="none" w:sz="0" w:space="0" w:color="auto"/>
        <w:right w:val="none" w:sz="0" w:space="0" w:color="auto"/>
      </w:divBdr>
    </w:div>
    <w:div w:id="1573393010">
      <w:bodyDiv w:val="1"/>
      <w:marLeft w:val="0"/>
      <w:marRight w:val="0"/>
      <w:marTop w:val="0"/>
      <w:marBottom w:val="0"/>
      <w:divBdr>
        <w:top w:val="none" w:sz="0" w:space="0" w:color="auto"/>
        <w:left w:val="none" w:sz="0" w:space="0" w:color="auto"/>
        <w:bottom w:val="none" w:sz="0" w:space="0" w:color="auto"/>
        <w:right w:val="none" w:sz="0" w:space="0" w:color="auto"/>
      </w:divBdr>
    </w:div>
    <w:div w:id="1574311693">
      <w:bodyDiv w:val="1"/>
      <w:marLeft w:val="0"/>
      <w:marRight w:val="0"/>
      <w:marTop w:val="0"/>
      <w:marBottom w:val="0"/>
      <w:divBdr>
        <w:top w:val="none" w:sz="0" w:space="0" w:color="auto"/>
        <w:left w:val="none" w:sz="0" w:space="0" w:color="auto"/>
        <w:bottom w:val="none" w:sz="0" w:space="0" w:color="auto"/>
        <w:right w:val="none" w:sz="0" w:space="0" w:color="auto"/>
      </w:divBdr>
    </w:div>
    <w:div w:id="1577475840">
      <w:bodyDiv w:val="1"/>
      <w:marLeft w:val="0"/>
      <w:marRight w:val="0"/>
      <w:marTop w:val="0"/>
      <w:marBottom w:val="0"/>
      <w:divBdr>
        <w:top w:val="none" w:sz="0" w:space="0" w:color="auto"/>
        <w:left w:val="none" w:sz="0" w:space="0" w:color="auto"/>
        <w:bottom w:val="none" w:sz="0" w:space="0" w:color="auto"/>
        <w:right w:val="none" w:sz="0" w:space="0" w:color="auto"/>
      </w:divBdr>
    </w:div>
    <w:div w:id="1578395384">
      <w:bodyDiv w:val="1"/>
      <w:marLeft w:val="0"/>
      <w:marRight w:val="0"/>
      <w:marTop w:val="0"/>
      <w:marBottom w:val="0"/>
      <w:divBdr>
        <w:top w:val="none" w:sz="0" w:space="0" w:color="auto"/>
        <w:left w:val="none" w:sz="0" w:space="0" w:color="auto"/>
        <w:bottom w:val="none" w:sz="0" w:space="0" w:color="auto"/>
        <w:right w:val="none" w:sz="0" w:space="0" w:color="auto"/>
      </w:divBdr>
      <w:divsChild>
        <w:div w:id="1620065633">
          <w:marLeft w:val="0"/>
          <w:marRight w:val="0"/>
          <w:marTop w:val="0"/>
          <w:marBottom w:val="0"/>
          <w:divBdr>
            <w:top w:val="none" w:sz="0" w:space="0" w:color="auto"/>
            <w:left w:val="none" w:sz="0" w:space="0" w:color="auto"/>
            <w:bottom w:val="none" w:sz="0" w:space="0" w:color="auto"/>
            <w:right w:val="none" w:sz="0" w:space="0" w:color="auto"/>
          </w:divBdr>
          <w:divsChild>
            <w:div w:id="14893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9161">
      <w:bodyDiv w:val="1"/>
      <w:marLeft w:val="0"/>
      <w:marRight w:val="0"/>
      <w:marTop w:val="0"/>
      <w:marBottom w:val="0"/>
      <w:divBdr>
        <w:top w:val="none" w:sz="0" w:space="0" w:color="auto"/>
        <w:left w:val="none" w:sz="0" w:space="0" w:color="auto"/>
        <w:bottom w:val="none" w:sz="0" w:space="0" w:color="auto"/>
        <w:right w:val="none" w:sz="0" w:space="0" w:color="auto"/>
      </w:divBdr>
      <w:divsChild>
        <w:div w:id="343290686">
          <w:marLeft w:val="0"/>
          <w:marRight w:val="0"/>
          <w:marTop w:val="0"/>
          <w:marBottom w:val="0"/>
          <w:divBdr>
            <w:top w:val="none" w:sz="0" w:space="0" w:color="auto"/>
            <w:left w:val="none" w:sz="0" w:space="0" w:color="auto"/>
            <w:bottom w:val="none" w:sz="0" w:space="0" w:color="auto"/>
            <w:right w:val="none" w:sz="0" w:space="0" w:color="auto"/>
          </w:divBdr>
          <w:divsChild>
            <w:div w:id="5851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7865">
      <w:bodyDiv w:val="1"/>
      <w:marLeft w:val="0"/>
      <w:marRight w:val="0"/>
      <w:marTop w:val="0"/>
      <w:marBottom w:val="0"/>
      <w:divBdr>
        <w:top w:val="none" w:sz="0" w:space="0" w:color="auto"/>
        <w:left w:val="none" w:sz="0" w:space="0" w:color="auto"/>
        <w:bottom w:val="none" w:sz="0" w:space="0" w:color="auto"/>
        <w:right w:val="none" w:sz="0" w:space="0" w:color="auto"/>
      </w:divBdr>
      <w:divsChild>
        <w:div w:id="619654583">
          <w:marLeft w:val="0"/>
          <w:marRight w:val="0"/>
          <w:marTop w:val="0"/>
          <w:marBottom w:val="0"/>
          <w:divBdr>
            <w:top w:val="none" w:sz="0" w:space="0" w:color="auto"/>
            <w:left w:val="none" w:sz="0" w:space="0" w:color="auto"/>
            <w:bottom w:val="none" w:sz="0" w:space="0" w:color="auto"/>
            <w:right w:val="none" w:sz="0" w:space="0" w:color="auto"/>
          </w:divBdr>
          <w:divsChild>
            <w:div w:id="13454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11085">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50327811">
      <w:bodyDiv w:val="1"/>
      <w:marLeft w:val="0"/>
      <w:marRight w:val="0"/>
      <w:marTop w:val="0"/>
      <w:marBottom w:val="0"/>
      <w:divBdr>
        <w:top w:val="none" w:sz="0" w:space="0" w:color="auto"/>
        <w:left w:val="none" w:sz="0" w:space="0" w:color="auto"/>
        <w:bottom w:val="none" w:sz="0" w:space="0" w:color="auto"/>
        <w:right w:val="none" w:sz="0" w:space="0" w:color="auto"/>
      </w:divBdr>
    </w:div>
    <w:div w:id="1657953642">
      <w:bodyDiv w:val="1"/>
      <w:marLeft w:val="0"/>
      <w:marRight w:val="0"/>
      <w:marTop w:val="0"/>
      <w:marBottom w:val="0"/>
      <w:divBdr>
        <w:top w:val="none" w:sz="0" w:space="0" w:color="auto"/>
        <w:left w:val="none" w:sz="0" w:space="0" w:color="auto"/>
        <w:bottom w:val="none" w:sz="0" w:space="0" w:color="auto"/>
        <w:right w:val="none" w:sz="0" w:space="0" w:color="auto"/>
      </w:divBdr>
    </w:div>
    <w:div w:id="1665015354">
      <w:bodyDiv w:val="1"/>
      <w:marLeft w:val="0"/>
      <w:marRight w:val="0"/>
      <w:marTop w:val="0"/>
      <w:marBottom w:val="0"/>
      <w:divBdr>
        <w:top w:val="none" w:sz="0" w:space="0" w:color="auto"/>
        <w:left w:val="none" w:sz="0" w:space="0" w:color="auto"/>
        <w:bottom w:val="none" w:sz="0" w:space="0" w:color="auto"/>
        <w:right w:val="none" w:sz="0" w:space="0" w:color="auto"/>
      </w:divBdr>
    </w:div>
    <w:div w:id="1677075129">
      <w:bodyDiv w:val="1"/>
      <w:marLeft w:val="0"/>
      <w:marRight w:val="0"/>
      <w:marTop w:val="0"/>
      <w:marBottom w:val="0"/>
      <w:divBdr>
        <w:top w:val="none" w:sz="0" w:space="0" w:color="auto"/>
        <w:left w:val="none" w:sz="0" w:space="0" w:color="auto"/>
        <w:bottom w:val="none" w:sz="0" w:space="0" w:color="auto"/>
        <w:right w:val="none" w:sz="0" w:space="0" w:color="auto"/>
      </w:divBdr>
    </w:div>
    <w:div w:id="1678263390">
      <w:bodyDiv w:val="1"/>
      <w:marLeft w:val="0"/>
      <w:marRight w:val="0"/>
      <w:marTop w:val="0"/>
      <w:marBottom w:val="0"/>
      <w:divBdr>
        <w:top w:val="none" w:sz="0" w:space="0" w:color="auto"/>
        <w:left w:val="none" w:sz="0" w:space="0" w:color="auto"/>
        <w:bottom w:val="none" w:sz="0" w:space="0" w:color="auto"/>
        <w:right w:val="none" w:sz="0" w:space="0" w:color="auto"/>
      </w:divBdr>
    </w:div>
    <w:div w:id="1681154230">
      <w:bodyDiv w:val="1"/>
      <w:marLeft w:val="0"/>
      <w:marRight w:val="0"/>
      <w:marTop w:val="0"/>
      <w:marBottom w:val="0"/>
      <w:divBdr>
        <w:top w:val="none" w:sz="0" w:space="0" w:color="auto"/>
        <w:left w:val="none" w:sz="0" w:space="0" w:color="auto"/>
        <w:bottom w:val="none" w:sz="0" w:space="0" w:color="auto"/>
        <w:right w:val="none" w:sz="0" w:space="0" w:color="auto"/>
      </w:divBdr>
      <w:divsChild>
        <w:div w:id="1341008581">
          <w:marLeft w:val="0"/>
          <w:marRight w:val="0"/>
          <w:marTop w:val="0"/>
          <w:marBottom w:val="0"/>
          <w:divBdr>
            <w:top w:val="none" w:sz="0" w:space="0" w:color="auto"/>
            <w:left w:val="none" w:sz="0" w:space="0" w:color="auto"/>
            <w:bottom w:val="none" w:sz="0" w:space="0" w:color="auto"/>
            <w:right w:val="none" w:sz="0" w:space="0" w:color="auto"/>
          </w:divBdr>
          <w:divsChild>
            <w:div w:id="2007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6594">
      <w:bodyDiv w:val="1"/>
      <w:marLeft w:val="0"/>
      <w:marRight w:val="0"/>
      <w:marTop w:val="0"/>
      <w:marBottom w:val="0"/>
      <w:divBdr>
        <w:top w:val="none" w:sz="0" w:space="0" w:color="auto"/>
        <w:left w:val="none" w:sz="0" w:space="0" w:color="auto"/>
        <w:bottom w:val="none" w:sz="0" w:space="0" w:color="auto"/>
        <w:right w:val="none" w:sz="0" w:space="0" w:color="auto"/>
      </w:divBdr>
    </w:div>
    <w:div w:id="1704355162">
      <w:bodyDiv w:val="1"/>
      <w:marLeft w:val="0"/>
      <w:marRight w:val="0"/>
      <w:marTop w:val="0"/>
      <w:marBottom w:val="0"/>
      <w:divBdr>
        <w:top w:val="none" w:sz="0" w:space="0" w:color="auto"/>
        <w:left w:val="none" w:sz="0" w:space="0" w:color="auto"/>
        <w:bottom w:val="none" w:sz="0" w:space="0" w:color="auto"/>
        <w:right w:val="none" w:sz="0" w:space="0" w:color="auto"/>
      </w:divBdr>
    </w:div>
    <w:div w:id="1705790715">
      <w:bodyDiv w:val="1"/>
      <w:marLeft w:val="0"/>
      <w:marRight w:val="0"/>
      <w:marTop w:val="0"/>
      <w:marBottom w:val="0"/>
      <w:divBdr>
        <w:top w:val="none" w:sz="0" w:space="0" w:color="auto"/>
        <w:left w:val="none" w:sz="0" w:space="0" w:color="auto"/>
        <w:bottom w:val="none" w:sz="0" w:space="0" w:color="auto"/>
        <w:right w:val="none" w:sz="0" w:space="0" w:color="auto"/>
      </w:divBdr>
    </w:div>
    <w:div w:id="1720084085">
      <w:bodyDiv w:val="1"/>
      <w:marLeft w:val="0"/>
      <w:marRight w:val="0"/>
      <w:marTop w:val="0"/>
      <w:marBottom w:val="0"/>
      <w:divBdr>
        <w:top w:val="none" w:sz="0" w:space="0" w:color="auto"/>
        <w:left w:val="none" w:sz="0" w:space="0" w:color="auto"/>
        <w:bottom w:val="none" w:sz="0" w:space="0" w:color="auto"/>
        <w:right w:val="none" w:sz="0" w:space="0" w:color="auto"/>
      </w:divBdr>
      <w:divsChild>
        <w:div w:id="1723627448">
          <w:marLeft w:val="0"/>
          <w:marRight w:val="0"/>
          <w:marTop w:val="0"/>
          <w:marBottom w:val="0"/>
          <w:divBdr>
            <w:top w:val="none" w:sz="0" w:space="0" w:color="auto"/>
            <w:left w:val="none" w:sz="0" w:space="0" w:color="auto"/>
            <w:bottom w:val="none" w:sz="0" w:space="0" w:color="auto"/>
            <w:right w:val="none" w:sz="0" w:space="0" w:color="auto"/>
          </w:divBdr>
        </w:div>
      </w:divsChild>
    </w:div>
    <w:div w:id="1726643172">
      <w:bodyDiv w:val="1"/>
      <w:marLeft w:val="0"/>
      <w:marRight w:val="0"/>
      <w:marTop w:val="0"/>
      <w:marBottom w:val="0"/>
      <w:divBdr>
        <w:top w:val="none" w:sz="0" w:space="0" w:color="auto"/>
        <w:left w:val="none" w:sz="0" w:space="0" w:color="auto"/>
        <w:bottom w:val="none" w:sz="0" w:space="0" w:color="auto"/>
        <w:right w:val="none" w:sz="0" w:space="0" w:color="auto"/>
      </w:divBdr>
    </w:div>
    <w:div w:id="1732728753">
      <w:bodyDiv w:val="1"/>
      <w:marLeft w:val="0"/>
      <w:marRight w:val="0"/>
      <w:marTop w:val="0"/>
      <w:marBottom w:val="0"/>
      <w:divBdr>
        <w:top w:val="none" w:sz="0" w:space="0" w:color="auto"/>
        <w:left w:val="none" w:sz="0" w:space="0" w:color="auto"/>
        <w:bottom w:val="none" w:sz="0" w:space="0" w:color="auto"/>
        <w:right w:val="none" w:sz="0" w:space="0" w:color="auto"/>
      </w:divBdr>
    </w:div>
    <w:div w:id="1742602635">
      <w:bodyDiv w:val="1"/>
      <w:marLeft w:val="0"/>
      <w:marRight w:val="0"/>
      <w:marTop w:val="0"/>
      <w:marBottom w:val="0"/>
      <w:divBdr>
        <w:top w:val="none" w:sz="0" w:space="0" w:color="auto"/>
        <w:left w:val="none" w:sz="0" w:space="0" w:color="auto"/>
        <w:bottom w:val="none" w:sz="0" w:space="0" w:color="auto"/>
        <w:right w:val="none" w:sz="0" w:space="0" w:color="auto"/>
      </w:divBdr>
    </w:div>
    <w:div w:id="1764640685">
      <w:bodyDiv w:val="1"/>
      <w:marLeft w:val="0"/>
      <w:marRight w:val="0"/>
      <w:marTop w:val="0"/>
      <w:marBottom w:val="0"/>
      <w:divBdr>
        <w:top w:val="none" w:sz="0" w:space="0" w:color="auto"/>
        <w:left w:val="none" w:sz="0" w:space="0" w:color="auto"/>
        <w:bottom w:val="none" w:sz="0" w:space="0" w:color="auto"/>
        <w:right w:val="none" w:sz="0" w:space="0" w:color="auto"/>
      </w:divBdr>
      <w:divsChild>
        <w:div w:id="2127967382">
          <w:marLeft w:val="0"/>
          <w:marRight w:val="0"/>
          <w:marTop w:val="0"/>
          <w:marBottom w:val="0"/>
          <w:divBdr>
            <w:top w:val="none" w:sz="0" w:space="0" w:color="auto"/>
            <w:left w:val="none" w:sz="0" w:space="0" w:color="auto"/>
            <w:bottom w:val="none" w:sz="0" w:space="0" w:color="auto"/>
            <w:right w:val="none" w:sz="0" w:space="0" w:color="auto"/>
          </w:divBdr>
          <w:divsChild>
            <w:div w:id="15178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6743">
      <w:bodyDiv w:val="1"/>
      <w:marLeft w:val="0"/>
      <w:marRight w:val="0"/>
      <w:marTop w:val="0"/>
      <w:marBottom w:val="0"/>
      <w:divBdr>
        <w:top w:val="none" w:sz="0" w:space="0" w:color="auto"/>
        <w:left w:val="none" w:sz="0" w:space="0" w:color="auto"/>
        <w:bottom w:val="none" w:sz="0" w:space="0" w:color="auto"/>
        <w:right w:val="none" w:sz="0" w:space="0" w:color="auto"/>
      </w:divBdr>
    </w:div>
    <w:div w:id="1787894827">
      <w:bodyDiv w:val="1"/>
      <w:marLeft w:val="0"/>
      <w:marRight w:val="0"/>
      <w:marTop w:val="0"/>
      <w:marBottom w:val="0"/>
      <w:divBdr>
        <w:top w:val="none" w:sz="0" w:space="0" w:color="auto"/>
        <w:left w:val="none" w:sz="0" w:space="0" w:color="auto"/>
        <w:bottom w:val="none" w:sz="0" w:space="0" w:color="auto"/>
        <w:right w:val="none" w:sz="0" w:space="0" w:color="auto"/>
      </w:divBdr>
    </w:div>
    <w:div w:id="1790471766">
      <w:bodyDiv w:val="1"/>
      <w:marLeft w:val="0"/>
      <w:marRight w:val="0"/>
      <w:marTop w:val="0"/>
      <w:marBottom w:val="0"/>
      <w:divBdr>
        <w:top w:val="none" w:sz="0" w:space="0" w:color="auto"/>
        <w:left w:val="none" w:sz="0" w:space="0" w:color="auto"/>
        <w:bottom w:val="none" w:sz="0" w:space="0" w:color="auto"/>
        <w:right w:val="none" w:sz="0" w:space="0" w:color="auto"/>
      </w:divBdr>
      <w:divsChild>
        <w:div w:id="15890273">
          <w:marLeft w:val="0"/>
          <w:marRight w:val="0"/>
          <w:marTop w:val="0"/>
          <w:marBottom w:val="0"/>
          <w:divBdr>
            <w:top w:val="none" w:sz="0" w:space="0" w:color="auto"/>
            <w:left w:val="none" w:sz="0" w:space="0" w:color="auto"/>
            <w:bottom w:val="none" w:sz="0" w:space="0" w:color="auto"/>
            <w:right w:val="none" w:sz="0" w:space="0" w:color="auto"/>
          </w:divBdr>
          <w:divsChild>
            <w:div w:id="193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8065">
      <w:bodyDiv w:val="1"/>
      <w:marLeft w:val="0"/>
      <w:marRight w:val="0"/>
      <w:marTop w:val="0"/>
      <w:marBottom w:val="0"/>
      <w:divBdr>
        <w:top w:val="none" w:sz="0" w:space="0" w:color="auto"/>
        <w:left w:val="none" w:sz="0" w:space="0" w:color="auto"/>
        <w:bottom w:val="none" w:sz="0" w:space="0" w:color="auto"/>
        <w:right w:val="none" w:sz="0" w:space="0" w:color="auto"/>
      </w:divBdr>
      <w:divsChild>
        <w:div w:id="2076315859">
          <w:marLeft w:val="0"/>
          <w:marRight w:val="0"/>
          <w:marTop w:val="0"/>
          <w:marBottom w:val="0"/>
          <w:divBdr>
            <w:top w:val="none" w:sz="0" w:space="0" w:color="auto"/>
            <w:left w:val="none" w:sz="0" w:space="0" w:color="auto"/>
            <w:bottom w:val="none" w:sz="0" w:space="0" w:color="auto"/>
            <w:right w:val="none" w:sz="0" w:space="0" w:color="auto"/>
          </w:divBdr>
          <w:divsChild>
            <w:div w:id="13205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585">
      <w:bodyDiv w:val="1"/>
      <w:marLeft w:val="0"/>
      <w:marRight w:val="0"/>
      <w:marTop w:val="0"/>
      <w:marBottom w:val="0"/>
      <w:divBdr>
        <w:top w:val="none" w:sz="0" w:space="0" w:color="auto"/>
        <w:left w:val="none" w:sz="0" w:space="0" w:color="auto"/>
        <w:bottom w:val="none" w:sz="0" w:space="0" w:color="auto"/>
        <w:right w:val="none" w:sz="0" w:space="0" w:color="auto"/>
      </w:divBdr>
    </w:div>
    <w:div w:id="1817649486">
      <w:bodyDiv w:val="1"/>
      <w:marLeft w:val="0"/>
      <w:marRight w:val="0"/>
      <w:marTop w:val="0"/>
      <w:marBottom w:val="0"/>
      <w:divBdr>
        <w:top w:val="none" w:sz="0" w:space="0" w:color="auto"/>
        <w:left w:val="none" w:sz="0" w:space="0" w:color="auto"/>
        <w:bottom w:val="none" w:sz="0" w:space="0" w:color="auto"/>
        <w:right w:val="none" w:sz="0" w:space="0" w:color="auto"/>
      </w:divBdr>
    </w:div>
    <w:div w:id="1821380775">
      <w:bodyDiv w:val="1"/>
      <w:marLeft w:val="0"/>
      <w:marRight w:val="0"/>
      <w:marTop w:val="0"/>
      <w:marBottom w:val="0"/>
      <w:divBdr>
        <w:top w:val="none" w:sz="0" w:space="0" w:color="auto"/>
        <w:left w:val="none" w:sz="0" w:space="0" w:color="auto"/>
        <w:bottom w:val="none" w:sz="0" w:space="0" w:color="auto"/>
        <w:right w:val="none" w:sz="0" w:space="0" w:color="auto"/>
      </w:divBdr>
    </w:div>
    <w:div w:id="1843427382">
      <w:bodyDiv w:val="1"/>
      <w:marLeft w:val="0"/>
      <w:marRight w:val="0"/>
      <w:marTop w:val="0"/>
      <w:marBottom w:val="0"/>
      <w:divBdr>
        <w:top w:val="none" w:sz="0" w:space="0" w:color="auto"/>
        <w:left w:val="none" w:sz="0" w:space="0" w:color="auto"/>
        <w:bottom w:val="none" w:sz="0" w:space="0" w:color="auto"/>
        <w:right w:val="none" w:sz="0" w:space="0" w:color="auto"/>
      </w:divBdr>
    </w:div>
    <w:div w:id="1856728530">
      <w:bodyDiv w:val="1"/>
      <w:marLeft w:val="0"/>
      <w:marRight w:val="0"/>
      <w:marTop w:val="0"/>
      <w:marBottom w:val="0"/>
      <w:divBdr>
        <w:top w:val="none" w:sz="0" w:space="0" w:color="auto"/>
        <w:left w:val="none" w:sz="0" w:space="0" w:color="auto"/>
        <w:bottom w:val="none" w:sz="0" w:space="0" w:color="auto"/>
        <w:right w:val="none" w:sz="0" w:space="0" w:color="auto"/>
      </w:divBdr>
    </w:div>
    <w:div w:id="1856766829">
      <w:bodyDiv w:val="1"/>
      <w:marLeft w:val="0"/>
      <w:marRight w:val="0"/>
      <w:marTop w:val="0"/>
      <w:marBottom w:val="0"/>
      <w:divBdr>
        <w:top w:val="none" w:sz="0" w:space="0" w:color="auto"/>
        <w:left w:val="none" w:sz="0" w:space="0" w:color="auto"/>
        <w:bottom w:val="none" w:sz="0" w:space="0" w:color="auto"/>
        <w:right w:val="none" w:sz="0" w:space="0" w:color="auto"/>
      </w:divBdr>
    </w:div>
    <w:div w:id="1859469550">
      <w:bodyDiv w:val="1"/>
      <w:marLeft w:val="0"/>
      <w:marRight w:val="0"/>
      <w:marTop w:val="0"/>
      <w:marBottom w:val="0"/>
      <w:divBdr>
        <w:top w:val="none" w:sz="0" w:space="0" w:color="auto"/>
        <w:left w:val="none" w:sz="0" w:space="0" w:color="auto"/>
        <w:bottom w:val="none" w:sz="0" w:space="0" w:color="auto"/>
        <w:right w:val="none" w:sz="0" w:space="0" w:color="auto"/>
      </w:divBdr>
    </w:div>
    <w:div w:id="1877816202">
      <w:bodyDiv w:val="1"/>
      <w:marLeft w:val="0"/>
      <w:marRight w:val="0"/>
      <w:marTop w:val="0"/>
      <w:marBottom w:val="0"/>
      <w:divBdr>
        <w:top w:val="none" w:sz="0" w:space="0" w:color="auto"/>
        <w:left w:val="none" w:sz="0" w:space="0" w:color="auto"/>
        <w:bottom w:val="none" w:sz="0" w:space="0" w:color="auto"/>
        <w:right w:val="none" w:sz="0" w:space="0" w:color="auto"/>
      </w:divBdr>
      <w:divsChild>
        <w:div w:id="364142521">
          <w:marLeft w:val="0"/>
          <w:marRight w:val="0"/>
          <w:marTop w:val="0"/>
          <w:marBottom w:val="0"/>
          <w:divBdr>
            <w:top w:val="none" w:sz="0" w:space="0" w:color="auto"/>
            <w:left w:val="none" w:sz="0" w:space="0" w:color="auto"/>
            <w:bottom w:val="none" w:sz="0" w:space="0" w:color="auto"/>
            <w:right w:val="none" w:sz="0" w:space="0" w:color="auto"/>
          </w:divBdr>
          <w:divsChild>
            <w:div w:id="18510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7523">
      <w:bodyDiv w:val="1"/>
      <w:marLeft w:val="0"/>
      <w:marRight w:val="0"/>
      <w:marTop w:val="0"/>
      <w:marBottom w:val="0"/>
      <w:divBdr>
        <w:top w:val="none" w:sz="0" w:space="0" w:color="auto"/>
        <w:left w:val="none" w:sz="0" w:space="0" w:color="auto"/>
        <w:bottom w:val="none" w:sz="0" w:space="0" w:color="auto"/>
        <w:right w:val="none" w:sz="0" w:space="0" w:color="auto"/>
      </w:divBdr>
    </w:div>
    <w:div w:id="1884516468">
      <w:bodyDiv w:val="1"/>
      <w:marLeft w:val="0"/>
      <w:marRight w:val="0"/>
      <w:marTop w:val="0"/>
      <w:marBottom w:val="0"/>
      <w:divBdr>
        <w:top w:val="none" w:sz="0" w:space="0" w:color="auto"/>
        <w:left w:val="none" w:sz="0" w:space="0" w:color="auto"/>
        <w:bottom w:val="none" w:sz="0" w:space="0" w:color="auto"/>
        <w:right w:val="none" w:sz="0" w:space="0" w:color="auto"/>
      </w:divBdr>
      <w:divsChild>
        <w:div w:id="966200991">
          <w:marLeft w:val="0"/>
          <w:marRight w:val="0"/>
          <w:marTop w:val="0"/>
          <w:marBottom w:val="0"/>
          <w:divBdr>
            <w:top w:val="none" w:sz="0" w:space="0" w:color="auto"/>
            <w:left w:val="none" w:sz="0" w:space="0" w:color="auto"/>
            <w:bottom w:val="none" w:sz="0" w:space="0" w:color="auto"/>
            <w:right w:val="none" w:sz="0" w:space="0" w:color="auto"/>
          </w:divBdr>
          <w:divsChild>
            <w:div w:id="6474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9344">
      <w:bodyDiv w:val="1"/>
      <w:marLeft w:val="0"/>
      <w:marRight w:val="0"/>
      <w:marTop w:val="0"/>
      <w:marBottom w:val="0"/>
      <w:divBdr>
        <w:top w:val="none" w:sz="0" w:space="0" w:color="auto"/>
        <w:left w:val="none" w:sz="0" w:space="0" w:color="auto"/>
        <w:bottom w:val="none" w:sz="0" w:space="0" w:color="auto"/>
        <w:right w:val="none" w:sz="0" w:space="0" w:color="auto"/>
      </w:divBdr>
      <w:divsChild>
        <w:div w:id="740373784">
          <w:marLeft w:val="0"/>
          <w:marRight w:val="0"/>
          <w:marTop w:val="0"/>
          <w:marBottom w:val="0"/>
          <w:divBdr>
            <w:top w:val="none" w:sz="0" w:space="0" w:color="auto"/>
            <w:left w:val="none" w:sz="0" w:space="0" w:color="auto"/>
            <w:bottom w:val="none" w:sz="0" w:space="0" w:color="auto"/>
            <w:right w:val="none" w:sz="0" w:space="0" w:color="auto"/>
          </w:divBdr>
          <w:divsChild>
            <w:div w:id="169916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5901">
      <w:bodyDiv w:val="1"/>
      <w:marLeft w:val="0"/>
      <w:marRight w:val="0"/>
      <w:marTop w:val="0"/>
      <w:marBottom w:val="0"/>
      <w:divBdr>
        <w:top w:val="none" w:sz="0" w:space="0" w:color="auto"/>
        <w:left w:val="none" w:sz="0" w:space="0" w:color="auto"/>
        <w:bottom w:val="none" w:sz="0" w:space="0" w:color="auto"/>
        <w:right w:val="none" w:sz="0" w:space="0" w:color="auto"/>
      </w:divBdr>
      <w:divsChild>
        <w:div w:id="1117337510">
          <w:marLeft w:val="0"/>
          <w:marRight w:val="0"/>
          <w:marTop w:val="0"/>
          <w:marBottom w:val="0"/>
          <w:divBdr>
            <w:top w:val="none" w:sz="0" w:space="0" w:color="auto"/>
            <w:left w:val="none" w:sz="0" w:space="0" w:color="auto"/>
            <w:bottom w:val="none" w:sz="0" w:space="0" w:color="auto"/>
            <w:right w:val="none" w:sz="0" w:space="0" w:color="auto"/>
          </w:divBdr>
          <w:divsChild>
            <w:div w:id="14522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52622">
      <w:bodyDiv w:val="1"/>
      <w:marLeft w:val="0"/>
      <w:marRight w:val="0"/>
      <w:marTop w:val="0"/>
      <w:marBottom w:val="0"/>
      <w:divBdr>
        <w:top w:val="none" w:sz="0" w:space="0" w:color="auto"/>
        <w:left w:val="none" w:sz="0" w:space="0" w:color="auto"/>
        <w:bottom w:val="none" w:sz="0" w:space="0" w:color="auto"/>
        <w:right w:val="none" w:sz="0" w:space="0" w:color="auto"/>
      </w:divBdr>
    </w:div>
    <w:div w:id="1946499604">
      <w:bodyDiv w:val="1"/>
      <w:marLeft w:val="0"/>
      <w:marRight w:val="0"/>
      <w:marTop w:val="0"/>
      <w:marBottom w:val="0"/>
      <w:divBdr>
        <w:top w:val="none" w:sz="0" w:space="0" w:color="auto"/>
        <w:left w:val="none" w:sz="0" w:space="0" w:color="auto"/>
        <w:bottom w:val="none" w:sz="0" w:space="0" w:color="auto"/>
        <w:right w:val="none" w:sz="0" w:space="0" w:color="auto"/>
      </w:divBdr>
    </w:div>
    <w:div w:id="1947613016">
      <w:bodyDiv w:val="1"/>
      <w:marLeft w:val="0"/>
      <w:marRight w:val="0"/>
      <w:marTop w:val="0"/>
      <w:marBottom w:val="0"/>
      <w:divBdr>
        <w:top w:val="none" w:sz="0" w:space="0" w:color="auto"/>
        <w:left w:val="none" w:sz="0" w:space="0" w:color="auto"/>
        <w:bottom w:val="none" w:sz="0" w:space="0" w:color="auto"/>
        <w:right w:val="none" w:sz="0" w:space="0" w:color="auto"/>
      </w:divBdr>
    </w:div>
    <w:div w:id="1957641216">
      <w:bodyDiv w:val="1"/>
      <w:marLeft w:val="0"/>
      <w:marRight w:val="0"/>
      <w:marTop w:val="0"/>
      <w:marBottom w:val="0"/>
      <w:divBdr>
        <w:top w:val="none" w:sz="0" w:space="0" w:color="auto"/>
        <w:left w:val="none" w:sz="0" w:space="0" w:color="auto"/>
        <w:bottom w:val="none" w:sz="0" w:space="0" w:color="auto"/>
        <w:right w:val="none" w:sz="0" w:space="0" w:color="auto"/>
      </w:divBdr>
    </w:div>
    <w:div w:id="1974364789">
      <w:bodyDiv w:val="1"/>
      <w:marLeft w:val="0"/>
      <w:marRight w:val="0"/>
      <w:marTop w:val="0"/>
      <w:marBottom w:val="0"/>
      <w:divBdr>
        <w:top w:val="none" w:sz="0" w:space="0" w:color="auto"/>
        <w:left w:val="none" w:sz="0" w:space="0" w:color="auto"/>
        <w:bottom w:val="none" w:sz="0" w:space="0" w:color="auto"/>
        <w:right w:val="none" w:sz="0" w:space="0" w:color="auto"/>
      </w:divBdr>
    </w:div>
    <w:div w:id="1976251179">
      <w:bodyDiv w:val="1"/>
      <w:marLeft w:val="0"/>
      <w:marRight w:val="0"/>
      <w:marTop w:val="0"/>
      <w:marBottom w:val="0"/>
      <w:divBdr>
        <w:top w:val="none" w:sz="0" w:space="0" w:color="auto"/>
        <w:left w:val="none" w:sz="0" w:space="0" w:color="auto"/>
        <w:bottom w:val="none" w:sz="0" w:space="0" w:color="auto"/>
        <w:right w:val="none" w:sz="0" w:space="0" w:color="auto"/>
      </w:divBdr>
    </w:div>
    <w:div w:id="1979873283">
      <w:bodyDiv w:val="1"/>
      <w:marLeft w:val="0"/>
      <w:marRight w:val="0"/>
      <w:marTop w:val="0"/>
      <w:marBottom w:val="0"/>
      <w:divBdr>
        <w:top w:val="none" w:sz="0" w:space="0" w:color="auto"/>
        <w:left w:val="none" w:sz="0" w:space="0" w:color="auto"/>
        <w:bottom w:val="none" w:sz="0" w:space="0" w:color="auto"/>
        <w:right w:val="none" w:sz="0" w:space="0" w:color="auto"/>
      </w:divBdr>
    </w:div>
    <w:div w:id="1993437168">
      <w:bodyDiv w:val="1"/>
      <w:marLeft w:val="0"/>
      <w:marRight w:val="0"/>
      <w:marTop w:val="0"/>
      <w:marBottom w:val="0"/>
      <w:divBdr>
        <w:top w:val="none" w:sz="0" w:space="0" w:color="auto"/>
        <w:left w:val="none" w:sz="0" w:space="0" w:color="auto"/>
        <w:bottom w:val="none" w:sz="0" w:space="0" w:color="auto"/>
        <w:right w:val="none" w:sz="0" w:space="0" w:color="auto"/>
      </w:divBdr>
    </w:div>
    <w:div w:id="2037651886">
      <w:bodyDiv w:val="1"/>
      <w:marLeft w:val="0"/>
      <w:marRight w:val="0"/>
      <w:marTop w:val="0"/>
      <w:marBottom w:val="0"/>
      <w:divBdr>
        <w:top w:val="none" w:sz="0" w:space="0" w:color="auto"/>
        <w:left w:val="none" w:sz="0" w:space="0" w:color="auto"/>
        <w:bottom w:val="none" w:sz="0" w:space="0" w:color="auto"/>
        <w:right w:val="none" w:sz="0" w:space="0" w:color="auto"/>
      </w:divBdr>
      <w:divsChild>
        <w:div w:id="1852255108">
          <w:marLeft w:val="0"/>
          <w:marRight w:val="0"/>
          <w:marTop w:val="0"/>
          <w:marBottom w:val="0"/>
          <w:divBdr>
            <w:top w:val="none" w:sz="0" w:space="0" w:color="auto"/>
            <w:left w:val="none" w:sz="0" w:space="0" w:color="auto"/>
            <w:bottom w:val="none" w:sz="0" w:space="0" w:color="auto"/>
            <w:right w:val="none" w:sz="0" w:space="0" w:color="auto"/>
          </w:divBdr>
          <w:divsChild>
            <w:div w:id="10055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6108">
      <w:bodyDiv w:val="1"/>
      <w:marLeft w:val="0"/>
      <w:marRight w:val="0"/>
      <w:marTop w:val="0"/>
      <w:marBottom w:val="0"/>
      <w:divBdr>
        <w:top w:val="none" w:sz="0" w:space="0" w:color="auto"/>
        <w:left w:val="none" w:sz="0" w:space="0" w:color="auto"/>
        <w:bottom w:val="none" w:sz="0" w:space="0" w:color="auto"/>
        <w:right w:val="none" w:sz="0" w:space="0" w:color="auto"/>
      </w:divBdr>
    </w:div>
    <w:div w:id="2063557378">
      <w:bodyDiv w:val="1"/>
      <w:marLeft w:val="0"/>
      <w:marRight w:val="0"/>
      <w:marTop w:val="0"/>
      <w:marBottom w:val="0"/>
      <w:divBdr>
        <w:top w:val="none" w:sz="0" w:space="0" w:color="auto"/>
        <w:left w:val="none" w:sz="0" w:space="0" w:color="auto"/>
        <w:bottom w:val="none" w:sz="0" w:space="0" w:color="auto"/>
        <w:right w:val="none" w:sz="0" w:space="0" w:color="auto"/>
      </w:divBdr>
    </w:div>
    <w:div w:id="2095584602">
      <w:bodyDiv w:val="1"/>
      <w:marLeft w:val="0"/>
      <w:marRight w:val="0"/>
      <w:marTop w:val="0"/>
      <w:marBottom w:val="0"/>
      <w:divBdr>
        <w:top w:val="none" w:sz="0" w:space="0" w:color="auto"/>
        <w:left w:val="none" w:sz="0" w:space="0" w:color="auto"/>
        <w:bottom w:val="none" w:sz="0" w:space="0" w:color="auto"/>
        <w:right w:val="none" w:sz="0" w:space="0" w:color="auto"/>
      </w:divBdr>
      <w:divsChild>
        <w:div w:id="1154108641">
          <w:marLeft w:val="0"/>
          <w:marRight w:val="0"/>
          <w:marTop w:val="0"/>
          <w:marBottom w:val="0"/>
          <w:divBdr>
            <w:top w:val="none" w:sz="0" w:space="0" w:color="auto"/>
            <w:left w:val="none" w:sz="0" w:space="0" w:color="auto"/>
            <w:bottom w:val="none" w:sz="0" w:space="0" w:color="auto"/>
            <w:right w:val="none" w:sz="0" w:space="0" w:color="auto"/>
          </w:divBdr>
        </w:div>
      </w:divsChild>
    </w:div>
    <w:div w:id="2097706938">
      <w:bodyDiv w:val="1"/>
      <w:marLeft w:val="0"/>
      <w:marRight w:val="0"/>
      <w:marTop w:val="0"/>
      <w:marBottom w:val="0"/>
      <w:divBdr>
        <w:top w:val="none" w:sz="0" w:space="0" w:color="auto"/>
        <w:left w:val="none" w:sz="0" w:space="0" w:color="auto"/>
        <w:bottom w:val="none" w:sz="0" w:space="0" w:color="auto"/>
        <w:right w:val="none" w:sz="0" w:space="0" w:color="auto"/>
      </w:divBdr>
    </w:div>
    <w:div w:id="2110083754">
      <w:bodyDiv w:val="1"/>
      <w:marLeft w:val="0"/>
      <w:marRight w:val="0"/>
      <w:marTop w:val="0"/>
      <w:marBottom w:val="0"/>
      <w:divBdr>
        <w:top w:val="none" w:sz="0" w:space="0" w:color="auto"/>
        <w:left w:val="none" w:sz="0" w:space="0" w:color="auto"/>
        <w:bottom w:val="none" w:sz="0" w:space="0" w:color="auto"/>
        <w:right w:val="none" w:sz="0" w:space="0" w:color="auto"/>
      </w:divBdr>
    </w:div>
    <w:div w:id="2117288316">
      <w:bodyDiv w:val="1"/>
      <w:marLeft w:val="0"/>
      <w:marRight w:val="0"/>
      <w:marTop w:val="0"/>
      <w:marBottom w:val="0"/>
      <w:divBdr>
        <w:top w:val="none" w:sz="0" w:space="0" w:color="auto"/>
        <w:left w:val="none" w:sz="0" w:space="0" w:color="auto"/>
        <w:bottom w:val="none" w:sz="0" w:space="0" w:color="auto"/>
        <w:right w:val="none" w:sz="0" w:space="0" w:color="auto"/>
      </w:divBdr>
    </w:div>
    <w:div w:id="2119643049">
      <w:bodyDiv w:val="1"/>
      <w:marLeft w:val="0"/>
      <w:marRight w:val="0"/>
      <w:marTop w:val="0"/>
      <w:marBottom w:val="0"/>
      <w:divBdr>
        <w:top w:val="none" w:sz="0" w:space="0" w:color="auto"/>
        <w:left w:val="none" w:sz="0" w:space="0" w:color="auto"/>
        <w:bottom w:val="none" w:sz="0" w:space="0" w:color="auto"/>
        <w:right w:val="none" w:sz="0" w:space="0" w:color="auto"/>
      </w:divBdr>
    </w:div>
    <w:div w:id="2122408086">
      <w:bodyDiv w:val="1"/>
      <w:marLeft w:val="0"/>
      <w:marRight w:val="0"/>
      <w:marTop w:val="0"/>
      <w:marBottom w:val="0"/>
      <w:divBdr>
        <w:top w:val="none" w:sz="0" w:space="0" w:color="auto"/>
        <w:left w:val="none" w:sz="0" w:space="0" w:color="auto"/>
        <w:bottom w:val="none" w:sz="0" w:space="0" w:color="auto"/>
        <w:right w:val="none" w:sz="0" w:space="0" w:color="auto"/>
      </w:divBdr>
      <w:divsChild>
        <w:div w:id="1959028339">
          <w:marLeft w:val="0"/>
          <w:marRight w:val="0"/>
          <w:marTop w:val="0"/>
          <w:marBottom w:val="0"/>
          <w:divBdr>
            <w:top w:val="none" w:sz="0" w:space="0" w:color="auto"/>
            <w:left w:val="none" w:sz="0" w:space="0" w:color="auto"/>
            <w:bottom w:val="none" w:sz="0" w:space="0" w:color="auto"/>
            <w:right w:val="none" w:sz="0" w:space="0" w:color="auto"/>
          </w:divBdr>
          <w:divsChild>
            <w:div w:id="118844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6093">
      <w:bodyDiv w:val="1"/>
      <w:marLeft w:val="0"/>
      <w:marRight w:val="0"/>
      <w:marTop w:val="0"/>
      <w:marBottom w:val="0"/>
      <w:divBdr>
        <w:top w:val="none" w:sz="0" w:space="0" w:color="auto"/>
        <w:left w:val="none" w:sz="0" w:space="0" w:color="auto"/>
        <w:bottom w:val="none" w:sz="0" w:space="0" w:color="auto"/>
        <w:right w:val="none" w:sz="0" w:space="0" w:color="auto"/>
      </w:divBdr>
      <w:divsChild>
        <w:div w:id="1993177407">
          <w:marLeft w:val="0"/>
          <w:marRight w:val="0"/>
          <w:marTop w:val="0"/>
          <w:marBottom w:val="0"/>
          <w:divBdr>
            <w:top w:val="none" w:sz="0" w:space="0" w:color="auto"/>
            <w:left w:val="none" w:sz="0" w:space="0" w:color="auto"/>
            <w:bottom w:val="none" w:sz="0" w:space="0" w:color="auto"/>
            <w:right w:val="none" w:sz="0" w:space="0" w:color="auto"/>
          </w:divBdr>
          <w:divsChild>
            <w:div w:id="697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sciencedirect.com/science/article/pii/S0001457521005765?casa_token=nRGFHM9Xg-UAAAAA:TQmatlOOqc8EefgPTyVDVE_bF64xJ4ynhZjD4P0P_cGlTHPokJ8LMzA4jFBBi50uUq5Oo9hrmi4" TargetMode="External"/><Relationship Id="rId1" Type="http://schemas.openxmlformats.org/officeDocument/2006/relationships/hyperlink" Target="https://shap.readthedocs.io/en/latest/index.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1613/jair.953" TargetMode="External"/><Relationship Id="rId21" Type="http://schemas.openxmlformats.org/officeDocument/2006/relationships/hyperlink" Target="https://doi.org/10.1136/injuryprev-2016-042045" TargetMode="External"/><Relationship Id="rId42" Type="http://schemas.openxmlformats.org/officeDocument/2006/relationships/hyperlink" Target="https://trid.trb.org/view/81117" TargetMode="External"/><Relationship Id="rId47" Type="http://schemas.openxmlformats.org/officeDocument/2006/relationships/hyperlink" Target="https://www.who.int/publications-detail-redirect/9789241565684" TargetMode="External"/><Relationship Id="rId63" Type="http://schemas.openxmlformats.org/officeDocument/2006/relationships/hyperlink" Target="https://doi.org/10.1016/j.jtrangeo.2014.10.010" TargetMode="External"/><Relationship Id="rId68"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s://doi.org/10.1016/j.tra.2017.05.031" TargetMode="External"/><Relationship Id="rId11" Type="http://schemas.microsoft.com/office/2018/08/relationships/commentsExtensible" Target="commentsExtensible.xml"/><Relationship Id="rId24" Type="http://schemas.openxmlformats.org/officeDocument/2006/relationships/hyperlink" Target="https://doi.org/10.1007/978-3-540-88682-2_5" TargetMode="External"/><Relationship Id="rId32" Type="http://schemas.openxmlformats.org/officeDocument/2006/relationships/hyperlink" Target="https://doi.org/10.1016/j.trpro.2017.05.399" TargetMode="External"/><Relationship Id="rId37" Type="http://schemas.openxmlformats.org/officeDocument/2006/relationships/hyperlink" Target="https://www.mysciencework.com/publication/show/advancing-depthmap-advance-our-understanding-cities-comparing-streets-cities-streets-cities-d1cc615a" TargetMode="External"/><Relationship Id="rId40" Type="http://schemas.openxmlformats.org/officeDocument/2006/relationships/hyperlink" Target="https://doi.org/10.1016/j.compenvurbsys.2021.101626" TargetMode="External"/><Relationship Id="rId45" Type="http://schemas.openxmlformats.org/officeDocument/2006/relationships/hyperlink" Target="https://doi.org/10.1016/j.iatssr.2019.04.001" TargetMode="External"/><Relationship Id="rId53" Type="http://schemas.openxmlformats.org/officeDocument/2006/relationships/hyperlink" Target="https://doi.org/10.1016/j.isprsjprs.2011.11.002" TargetMode="External"/><Relationship Id="rId58" Type="http://schemas.openxmlformats.org/officeDocument/2006/relationships/hyperlink" Target="https://doi.org/10.1016/j.ssci.2011.09.012" TargetMode="External"/><Relationship Id="rId66" Type="http://schemas.openxmlformats.org/officeDocument/2006/relationships/image" Target="media/image1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3390/su12052091"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doi.org/10.1016/j.trpro.2022.02.098" TargetMode="External"/><Relationship Id="rId27" Type="http://schemas.openxmlformats.org/officeDocument/2006/relationships/hyperlink" Target="https://doi.org/10.1016/j.aap.2015.11.002" TargetMode="External"/><Relationship Id="rId30" Type="http://schemas.openxmlformats.org/officeDocument/2006/relationships/hyperlink" Target="https://doi.org/10.1177/0885412209335553" TargetMode="External"/><Relationship Id="rId35" Type="http://schemas.openxmlformats.org/officeDocument/2006/relationships/hyperlink" Target="https://doi.org/10.1016/j.jtrangeo.2013.09.002" TargetMode="External"/><Relationship Id="rId43" Type="http://schemas.openxmlformats.org/officeDocument/2006/relationships/hyperlink" Target="https://www.legislation.gov.uk/ukpga/1963/33" TargetMode="External"/><Relationship Id="rId48" Type="http://schemas.openxmlformats.org/officeDocument/2006/relationships/hyperlink" Target="https://www.ons.gov.uk/peoplepopulationandcommunity/populationandmigration/populationestimates/datasets/populationandhouseholdestimatesenglandandwalescensus2021" TargetMode="External"/><Relationship Id="rId56" Type="http://schemas.openxmlformats.org/officeDocument/2006/relationships/hyperlink" Target="https://doi.org/10.1109/ACCESS.2020.3006493" TargetMode="External"/><Relationship Id="rId64" Type="http://schemas.openxmlformats.org/officeDocument/2006/relationships/hyperlink" Target="https://doi.org/10.1016/j.aap.2019.105323" TargetMode="External"/><Relationship Id="rId69" Type="http://schemas.openxmlformats.org/officeDocument/2006/relationships/image" Target="media/image13.png"/><Relationship Id="rId8" Type="http://schemas.openxmlformats.org/officeDocument/2006/relationships/comments" Target="comments.xml"/><Relationship Id="rId51" Type="http://schemas.openxmlformats.org/officeDocument/2006/relationships/hyperlink" Target="https://doi.org/10.1016/j.jsr.2022.08.021"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vsdx"/><Relationship Id="rId25" Type="http://schemas.openxmlformats.org/officeDocument/2006/relationships/hyperlink" Target="https://doi.org/10.1016/j.aap.2021.106545" TargetMode="External"/><Relationship Id="rId33" Type="http://schemas.openxmlformats.org/officeDocument/2006/relationships/hyperlink" Target="https://www.gov.uk/government/publications/road-accidents-and-safety-statistics-notes-and-definitions/reported-road-casualties-in-great-britain-notes-definitions-symbols-and-conventions" TargetMode="External"/><Relationship Id="rId38" Type="http://schemas.openxmlformats.org/officeDocument/2006/relationships/hyperlink" Target="https://doi.org/10.3390/info11020108" TargetMode="External"/><Relationship Id="rId46" Type="http://schemas.openxmlformats.org/officeDocument/2006/relationships/hyperlink" Target="https://doi.org/10.1016/j.aap.2013.07.030" TargetMode="External"/><Relationship Id="rId59" Type="http://schemas.openxmlformats.org/officeDocument/2006/relationships/hyperlink" Target="https://doi.org/10.1016/j.aap.2016.07.028" TargetMode="External"/><Relationship Id="rId67" Type="http://schemas.openxmlformats.org/officeDocument/2006/relationships/image" Target="media/image11.png"/><Relationship Id="rId20" Type="http://schemas.openxmlformats.org/officeDocument/2006/relationships/image" Target="media/image8.png"/><Relationship Id="rId41" Type="http://schemas.openxmlformats.org/officeDocument/2006/relationships/hyperlink" Target="https://doi.org/10.1080/15389588.2019.1610171" TargetMode="External"/><Relationship Id="rId54" Type="http://schemas.openxmlformats.org/officeDocument/2006/relationships/hyperlink" Target="https://safetravelcamden.commonplace.is/about" TargetMode="External"/><Relationship Id="rId62" Type="http://schemas.openxmlformats.org/officeDocument/2006/relationships/hyperlink" Target="https://doi.org/10.1016/j.aap.2010.12.007" TargetMode="External"/><Relationship Id="rId70" Type="http://schemas.openxmlformats.org/officeDocument/2006/relationships/image" Target="media/image1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landurbplan.2021.104217" TargetMode="External"/><Relationship Id="rId28" Type="http://schemas.openxmlformats.org/officeDocument/2006/relationships/hyperlink" Target="https://doi.org/10.1016/j.jtte.2021.02.006" TargetMode="External"/><Relationship Id="rId36" Type="http://schemas.openxmlformats.org/officeDocument/2006/relationships/hyperlink" Target="https://doi.org/10.1017/CBO9780511597237" TargetMode="External"/><Relationship Id="rId49" Type="http://schemas.openxmlformats.org/officeDocument/2006/relationships/hyperlink" Target="https://doi.org/10.3141/2659-04" TargetMode="External"/><Relationship Id="rId57" Type="http://schemas.openxmlformats.org/officeDocument/2006/relationships/hyperlink" Target="https://content.tfl.gov.uk/casualties-in-greater-london-2021.pdf" TargetMode="External"/><Relationship Id="rId10" Type="http://schemas.microsoft.com/office/2016/09/relationships/commentsIds" Target="commentsIds.xml"/><Relationship Id="rId31" Type="http://schemas.openxmlformats.org/officeDocument/2006/relationships/hyperlink" Target="https://doi.org/10.1080/01944361003766766" TargetMode="External"/><Relationship Id="rId44" Type="http://schemas.openxmlformats.org/officeDocument/2006/relationships/hyperlink" Target="https://doi.org/10.1016/j.aap.2010.10.024" TargetMode="External"/><Relationship Id="rId52" Type="http://schemas.openxmlformats.org/officeDocument/2006/relationships/hyperlink" Target="https://doi.org/10.1007/978-94-007-0753-5_240" TargetMode="External"/><Relationship Id="rId60" Type="http://schemas.openxmlformats.org/officeDocument/2006/relationships/hyperlink" Target="https://doi.org/10.1109/ICCSE.2010.5593800" TargetMode="External"/><Relationship Id="rId65" Type="http://schemas.openxmlformats.org/officeDocument/2006/relationships/image" Target="media/image9.tiff"/><Relationship Id="rId73"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doi.org/10.1016/j.jtrangeo.2018.04.027" TargetMode="External"/><Relationship Id="rId34" Type="http://schemas.openxmlformats.org/officeDocument/2006/relationships/hyperlink" Target="https://doi.org/10.1016/j.aap.2016.11.002" TargetMode="External"/><Relationship Id="rId50" Type="http://schemas.openxmlformats.org/officeDocument/2006/relationships/hyperlink" Target="https://github.com/parrt/random-forest-importances" TargetMode="External"/><Relationship Id="rId55" Type="http://schemas.openxmlformats.org/officeDocument/2006/relationships/hyperlink" Target="https://doi.org/10.1177/0885412215595438"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anfa%20Chen\OneDrive%20-%20University%20College%20London\academia\paper_template\template_TRPC.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CE04B-9A74-4ECD-9CC6-B2725FEE3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template_TRPC.dotm</Template>
  <TotalTime>0</TotalTime>
  <Pages>38</Pages>
  <Words>11069</Words>
  <Characters>63098</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Huanfa Chen</dc:creator>
  <cp:keywords/>
  <dc:description/>
  <cp:lastModifiedBy>Chen, Huanfa</cp:lastModifiedBy>
  <cp:revision>105</cp:revision>
  <cp:lastPrinted>2017-12-16T20:37:00Z</cp:lastPrinted>
  <dcterms:created xsi:type="dcterms:W3CDTF">2023-01-27T11:27:00Z</dcterms:created>
  <dcterms:modified xsi:type="dcterms:W3CDTF">2023-02-24T15:15:00Z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http://www.zotero.org/styles/chicago-author-date</vt:lpwstr>
  </property>
  <property fmtid="{D5CDD505-2E9C-101B-9397-08002B2CF9AE}" pid="6" name="Mendeley Recent Style Name 1_1">
    <vt:lpwstr>Chicago Manual of Style 17th edition (author-date)</vt:lpwstr>
  </property>
  <property fmtid="{D5CDD505-2E9C-101B-9397-08002B2CF9AE}" pid="7" name="Mendeley Recent Style Id 2_1">
    <vt:lpwstr>http://www.zotero.org/styles/harvard-cite-them-right</vt:lpwstr>
  </property>
  <property fmtid="{D5CDD505-2E9C-101B-9397-08002B2CF9AE}" pid="8" name="Mendeley Recent Style Name 2_1">
    <vt:lpwstr>Cite Them Right 10th edition - Harvard</vt:lpwstr>
  </property>
  <property fmtid="{D5CDD505-2E9C-101B-9397-08002B2CF9AE}" pid="9" name="Mendeley Recent Style Id 3_1">
    <vt:lpwstr>http://www.zotero.org/styles/harvard1</vt:lpwstr>
  </property>
  <property fmtid="{D5CDD505-2E9C-101B-9397-08002B2CF9AE}" pid="10" name="Mendeley Recent Style Name 3_1">
    <vt:lpwstr>Harvard reference format 1 (deprecated)</vt:lpwstr>
  </property>
  <property fmtid="{D5CDD505-2E9C-101B-9397-08002B2CF9AE}" pid="11" name="Mendeley Recent Style Id 4_1">
    <vt:lpwstr>http://www.zotero.org/styles/ieee</vt:lpwstr>
  </property>
  <property fmtid="{D5CDD505-2E9C-101B-9397-08002B2CF9AE}" pid="12" name="Mendeley Recent Style Name 4_1">
    <vt:lpwstr>IEEE</vt:lpwstr>
  </property>
  <property fmtid="{D5CDD505-2E9C-101B-9397-08002B2CF9AE}" pid="13" name="Mendeley Recent Style Id 5_1">
    <vt:lpwstr>http://www.zotero.org/styles/modern-humanities-research-association</vt:lpwstr>
  </property>
  <property fmtid="{D5CDD505-2E9C-101B-9397-08002B2CF9AE}" pid="14" name="Mendeley Recent Style Name 5_1">
    <vt:lpwstr>Modern Humanities Research Association 3rd edition (note with bibliography)</vt:lpwstr>
  </property>
  <property fmtid="{D5CDD505-2E9C-101B-9397-08002B2CF9AE}" pid="15" name="Mendeley Recent Style Id 6_1">
    <vt:lpwstr>http://www.zotero.org/styles/modern-language-association</vt:lpwstr>
  </property>
  <property fmtid="{D5CDD505-2E9C-101B-9397-08002B2CF9AE}" pid="16" name="Mendeley Recent Style Name 6_1">
    <vt:lpwstr>Modern Language Association 8th edition</vt:lpwstr>
  </property>
  <property fmtid="{D5CDD505-2E9C-101B-9397-08002B2CF9AE}" pid="17" name="Mendeley Recent Style Id 7_1">
    <vt:lpwstr>http://www.zotero.org/styles/springer-lecture-notes-in-computer-science</vt:lpwstr>
  </property>
  <property fmtid="{D5CDD505-2E9C-101B-9397-08002B2CF9AE}" pid="18" name="Mendeley Recent Style Name 7_1">
    <vt:lpwstr>Springer - Lecture Notes in Computer Science</vt:lpwstr>
  </property>
  <property fmtid="{D5CDD505-2E9C-101B-9397-08002B2CF9AE}" pid="19" name="Mendeley Recent Style Id 8_1">
    <vt:lpwstr>http://www.zotero.org/styles/taylor-and-francis-harvard-v</vt:lpwstr>
  </property>
  <property fmtid="{D5CDD505-2E9C-101B-9397-08002B2CF9AE}" pid="20" name="Mendeley Recent Style Name 8_1">
    <vt:lpwstr>Taylor &amp; Francis - Harvard V</vt:lpwstr>
  </property>
  <property fmtid="{D5CDD505-2E9C-101B-9397-08002B2CF9AE}" pid="21" name="Mendeley Recent Style Id 9_1">
    <vt:lpwstr>http://www.zotero.org/styles/transportation-research-part-b</vt:lpwstr>
  </property>
  <property fmtid="{D5CDD505-2E9C-101B-9397-08002B2CF9AE}" pid="22" name="Mendeley Recent Style Name 9_1">
    <vt:lpwstr>Transportation Research Part B</vt:lpwstr>
  </property>
  <property fmtid="{D5CDD505-2E9C-101B-9397-08002B2CF9AE}" pid="23" name="Mendeley Unique User Id_1">
    <vt:lpwstr>2bb6729f-d0de-37b5-9728-68588ee0dfaa</vt:lpwstr>
  </property>
  <property fmtid="{D5CDD505-2E9C-101B-9397-08002B2CF9AE}" pid="24" name="Mendeley Citation Style_1">
    <vt:lpwstr>http://www.zotero.org/styles/harvard1</vt:lpwstr>
  </property>
</Properties>
</file>